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52A2" w:rsidRPr="003256AE" w:rsidRDefault="003256AE" w:rsidP="003256AE">
      <w:pPr>
        <w:jc w:val="center"/>
        <w:rPr>
          <w:sz w:val="32"/>
        </w:rPr>
      </w:pPr>
      <w:r w:rsidRPr="003256AE">
        <w:rPr>
          <w:rFonts w:hint="eastAsia"/>
          <w:sz w:val="32"/>
        </w:rPr>
        <w:t>Linux 명령어</w:t>
      </w:r>
    </w:p>
    <w:p w:rsidR="00702808" w:rsidRPr="00DF32DB" w:rsidRDefault="00702808" w:rsidP="00F35CD0">
      <w:pPr>
        <w:pStyle w:val="a6"/>
        <w:shd w:val="clear" w:color="auto" w:fill="FFFFFF"/>
        <w:rPr>
          <w:rFonts w:asciiTheme="minorHAnsi" w:eastAsiaTheme="minorHAnsi" w:hAnsiTheme="minorHAnsi"/>
          <w:b/>
          <w:color w:val="333333"/>
        </w:rPr>
      </w:pPr>
      <w:r w:rsidRPr="00DF32DB">
        <w:rPr>
          <w:rFonts w:asciiTheme="minorHAnsi" w:eastAsiaTheme="minorHAnsi" w:hAnsiTheme="minorHAnsi" w:hint="eastAsia"/>
          <w:b/>
          <w:color w:val="333333"/>
        </w:rPr>
        <w:t xml:space="preserve">Ubuntu </w:t>
      </w:r>
      <w:r w:rsidR="00DF32DB">
        <w:rPr>
          <w:rFonts w:asciiTheme="minorHAnsi" w:eastAsiaTheme="minorHAnsi" w:hAnsiTheme="minorHAnsi" w:hint="eastAsia"/>
          <w:b/>
          <w:color w:val="333333"/>
        </w:rPr>
        <w:t xml:space="preserve">server </w:t>
      </w:r>
      <w:r w:rsidRPr="00DF32DB">
        <w:rPr>
          <w:rFonts w:asciiTheme="minorHAnsi" w:eastAsiaTheme="minorHAnsi" w:hAnsiTheme="minorHAnsi" w:hint="eastAsia"/>
          <w:b/>
          <w:color w:val="333333"/>
        </w:rPr>
        <w:t>Tip</w:t>
      </w:r>
    </w:p>
    <w:p w:rsidR="00F35CD0" w:rsidRDefault="00702808" w:rsidP="00F35CD0">
      <w:pPr>
        <w:pStyle w:val="a6"/>
        <w:shd w:val="clear" w:color="auto" w:fill="FFFFFF"/>
        <w:rPr>
          <w:rFonts w:asciiTheme="minorHAnsi" w:eastAsiaTheme="minorHAnsi" w:hAnsiTheme="minorHAnsi"/>
          <w:color w:val="333333"/>
        </w:rPr>
      </w:pPr>
      <w:r>
        <w:rPr>
          <w:rFonts w:asciiTheme="minorHAnsi" w:eastAsiaTheme="minorHAnsi" w:hAnsiTheme="minorHAnsi" w:hint="eastAsia"/>
          <w:color w:val="333333"/>
        </w:rPr>
        <w:t xml:space="preserve">1. </w:t>
      </w:r>
      <w:r w:rsidR="00F35CD0" w:rsidRPr="00F35CD0">
        <w:rPr>
          <w:rFonts w:asciiTheme="minorHAnsi" w:eastAsiaTheme="minorHAnsi" w:hAnsiTheme="minorHAnsi"/>
          <w:color w:val="333333"/>
        </w:rPr>
        <w:t xml:space="preserve">가상호스팅을 받은 우분투 서버를 보면, 글자가 영어임에도 불구하고 다이아몬드로 깨지는 현상이 발생합니다. 이런 경우 export LANG=C라고 명령어를 준 다음부터는 잘 나오지만 부팅을 다시 하면 또 다시 깨지게 </w:t>
      </w:r>
      <w:r w:rsidR="00D00E0F">
        <w:rPr>
          <w:rFonts w:asciiTheme="minorHAnsi" w:eastAsiaTheme="minorHAnsi" w:hAnsiTheme="minorHAnsi" w:hint="eastAsia"/>
          <w:color w:val="333333"/>
        </w:rPr>
        <w:t>된</w:t>
      </w:r>
      <w:r w:rsidR="00F35CD0" w:rsidRPr="00F35CD0">
        <w:rPr>
          <w:rFonts w:asciiTheme="minorHAnsi" w:eastAsiaTheme="minorHAnsi" w:hAnsiTheme="minorHAnsi"/>
          <w:color w:val="333333"/>
        </w:rPr>
        <w:t>다. </w:t>
      </w:r>
      <w:r w:rsidR="00D00E0F">
        <w:rPr>
          <w:rFonts w:asciiTheme="minorHAnsi" w:eastAsiaTheme="minorHAnsi" w:hAnsiTheme="minorHAnsi" w:hint="eastAsia"/>
          <w:color w:val="333333"/>
        </w:rPr>
        <w:t xml:space="preserve">이럴 경우 </w:t>
      </w:r>
      <w:r w:rsidR="00F35CD0">
        <w:rPr>
          <w:rFonts w:asciiTheme="minorHAnsi" w:eastAsiaTheme="minorHAnsi" w:hAnsiTheme="minorHAnsi" w:hint="eastAsia"/>
          <w:color w:val="333333"/>
        </w:rPr>
        <w:t xml:space="preserve">nano </w:t>
      </w:r>
      <w:r w:rsidR="00F35CD0" w:rsidRPr="00F35CD0">
        <w:rPr>
          <w:rFonts w:asciiTheme="minorHAnsi" w:eastAsiaTheme="minorHAnsi" w:hAnsiTheme="minorHAnsi"/>
          <w:color w:val="333333"/>
        </w:rPr>
        <w:t>~/.bashrc</w:t>
      </w:r>
      <w:r w:rsidR="00D00E0F">
        <w:rPr>
          <w:rFonts w:asciiTheme="minorHAnsi" w:eastAsiaTheme="minorHAnsi" w:hAnsiTheme="minorHAnsi" w:hint="eastAsia"/>
          <w:color w:val="333333"/>
        </w:rPr>
        <w:t xml:space="preserve"> 하여 </w:t>
      </w:r>
      <w:r w:rsidR="00F35CD0" w:rsidRPr="00F35CD0">
        <w:rPr>
          <w:rFonts w:asciiTheme="minorHAnsi" w:eastAsiaTheme="minorHAnsi" w:hAnsiTheme="minorHAnsi"/>
          <w:color w:val="333333"/>
        </w:rPr>
        <w:t>가장 마지막 줄에 export LANG=C를 추가하고 저장하면 깨짐</w:t>
      </w:r>
      <w:r w:rsidR="00F35CD0">
        <w:rPr>
          <w:rFonts w:asciiTheme="minorHAnsi" w:eastAsiaTheme="minorHAnsi" w:hAnsiTheme="minorHAnsi" w:hint="eastAsia"/>
          <w:color w:val="333333"/>
        </w:rPr>
        <w:t xml:space="preserve"> </w:t>
      </w:r>
      <w:r w:rsidR="00F35CD0" w:rsidRPr="00F35CD0">
        <w:rPr>
          <w:rFonts w:asciiTheme="minorHAnsi" w:eastAsiaTheme="minorHAnsi" w:hAnsiTheme="minorHAnsi"/>
          <w:color w:val="333333"/>
        </w:rPr>
        <w:t>현상을 해결 할 수 있다.</w:t>
      </w:r>
    </w:p>
    <w:p w:rsidR="00702808" w:rsidRDefault="00702808" w:rsidP="00F35CD0">
      <w:pPr>
        <w:pStyle w:val="a6"/>
        <w:shd w:val="clear" w:color="auto" w:fill="FFFFFF"/>
        <w:rPr>
          <w:rFonts w:asciiTheme="minorHAnsi" w:eastAsiaTheme="minorHAnsi" w:hAnsiTheme="minorHAnsi"/>
          <w:color w:val="333333"/>
        </w:rPr>
      </w:pPr>
      <w:r>
        <w:rPr>
          <w:rFonts w:asciiTheme="minorHAnsi" w:eastAsiaTheme="minorHAnsi" w:hAnsiTheme="minorHAnsi" w:hint="eastAsia"/>
          <w:color w:val="333333"/>
        </w:rPr>
        <w:t>2. 콘솔에서 화면</w:t>
      </w:r>
      <w:r w:rsidR="00E30609">
        <w:rPr>
          <w:rFonts w:asciiTheme="minorHAnsi" w:eastAsiaTheme="minorHAnsi" w:hAnsiTheme="minorHAnsi" w:hint="eastAsia"/>
          <w:color w:val="333333"/>
        </w:rPr>
        <w:t xml:space="preserve"> scroll : shift + page up</w:t>
      </w:r>
    </w:p>
    <w:p w:rsidR="00702808" w:rsidRPr="00DF32DB" w:rsidRDefault="00702808" w:rsidP="00F35CD0">
      <w:pPr>
        <w:pStyle w:val="a6"/>
        <w:shd w:val="clear" w:color="auto" w:fill="FFFFFF"/>
        <w:rPr>
          <w:rFonts w:asciiTheme="minorHAnsi" w:eastAsiaTheme="minorHAnsi" w:hAnsiTheme="minorHAnsi"/>
          <w:color w:val="333333"/>
        </w:rPr>
      </w:pPr>
      <w:r>
        <w:rPr>
          <w:rFonts w:asciiTheme="minorHAnsi" w:eastAsiaTheme="minorHAnsi" w:hAnsiTheme="minorHAnsi" w:hint="eastAsia"/>
          <w:color w:val="333333"/>
        </w:rPr>
        <w:t>3. Network방식을 변경하다</w:t>
      </w:r>
      <w:r w:rsidR="00D00E0F">
        <w:rPr>
          <w:rFonts w:asciiTheme="minorHAnsi" w:eastAsiaTheme="minorHAnsi" w:hAnsiTheme="minorHAnsi" w:hint="eastAsia"/>
          <w:color w:val="333333"/>
        </w:rPr>
        <w:t xml:space="preserve"> </w:t>
      </w:r>
      <w:r>
        <w:rPr>
          <w:rFonts w:asciiTheme="minorHAnsi" w:eastAsiaTheme="minorHAnsi" w:hAnsiTheme="minorHAnsi" w:hint="eastAsia"/>
          <w:color w:val="333333"/>
        </w:rPr>
        <w:t xml:space="preserve">보면 </w:t>
      </w:r>
      <w:r w:rsidR="00DF32DB">
        <w:rPr>
          <w:rFonts w:asciiTheme="minorHAnsi" w:eastAsiaTheme="minorHAnsi" w:hAnsiTheme="minorHAnsi" w:hint="eastAsia"/>
          <w:color w:val="333333"/>
        </w:rPr>
        <w:t xml:space="preserve">network설정에서 많은 시간을 소요함 이럴 경우 network 아이콘 오른쪽 마우스버튼 네트워크 어댑터설정 </w:t>
      </w:r>
    </w:p>
    <w:p w:rsidR="004E67CE" w:rsidRDefault="004E67CE">
      <w:pPr>
        <w:rPr>
          <w:sz w:val="24"/>
          <w:szCs w:val="24"/>
        </w:rPr>
      </w:pPr>
      <w:r>
        <w:rPr>
          <w:rFonts w:hint="eastAsia"/>
          <w:sz w:val="24"/>
          <w:szCs w:val="24"/>
        </w:rPr>
        <w:t>4. virtual box</w:t>
      </w:r>
    </w:p>
    <w:p w:rsidR="004E67CE" w:rsidRDefault="004E67CE">
      <w:pPr>
        <w:rPr>
          <w:sz w:val="24"/>
          <w:szCs w:val="24"/>
        </w:rPr>
      </w:pPr>
    </w:p>
    <w:p w:rsidR="004E67CE" w:rsidRDefault="004E67CE">
      <w:pPr>
        <w:rPr>
          <w:sz w:val="24"/>
          <w:szCs w:val="24"/>
        </w:rPr>
      </w:pPr>
      <w:r>
        <w:rPr>
          <w:rFonts w:hint="eastAsia"/>
          <w:noProof/>
          <w:sz w:val="24"/>
          <w:szCs w:val="24"/>
        </w:rPr>
        <w:drawing>
          <wp:inline distT="0" distB="0" distL="0" distR="0">
            <wp:extent cx="5731510" cy="3369250"/>
            <wp:effectExtent l="19050" t="0" r="2540" b="0"/>
            <wp:docPr id="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31510" cy="3369250"/>
                    </a:xfrm>
                    <a:prstGeom prst="rect">
                      <a:avLst/>
                    </a:prstGeom>
                    <a:noFill/>
                    <a:ln w="9525">
                      <a:noFill/>
                      <a:miter lim="800000"/>
                      <a:headEnd/>
                      <a:tailEnd/>
                    </a:ln>
                  </pic:spPr>
                </pic:pic>
              </a:graphicData>
            </a:graphic>
          </wp:inline>
        </w:drawing>
      </w:r>
    </w:p>
    <w:p w:rsidR="004E67CE" w:rsidRDefault="004E67CE">
      <w:pPr>
        <w:rPr>
          <w:sz w:val="24"/>
          <w:szCs w:val="24"/>
        </w:rPr>
      </w:pPr>
    </w:p>
    <w:p w:rsidR="004E67CE" w:rsidRDefault="004E67CE">
      <w:pPr>
        <w:rPr>
          <w:sz w:val="24"/>
          <w:szCs w:val="24"/>
        </w:rPr>
      </w:pPr>
      <w:r>
        <w:rPr>
          <w:rFonts w:hint="eastAsia"/>
          <w:sz w:val="24"/>
          <w:szCs w:val="24"/>
        </w:rPr>
        <w:t>Adapter1 은 wireless로</w:t>
      </w:r>
    </w:p>
    <w:p w:rsidR="004E67CE" w:rsidRDefault="004E67CE">
      <w:pPr>
        <w:rPr>
          <w:sz w:val="24"/>
          <w:szCs w:val="24"/>
        </w:rPr>
      </w:pPr>
    </w:p>
    <w:p w:rsidR="004E67CE" w:rsidRDefault="004E67CE">
      <w:pPr>
        <w:rPr>
          <w:sz w:val="24"/>
          <w:szCs w:val="24"/>
        </w:rPr>
      </w:pPr>
    </w:p>
    <w:p w:rsidR="004E67CE" w:rsidRDefault="004E67CE">
      <w:pPr>
        <w:rPr>
          <w:sz w:val="24"/>
          <w:szCs w:val="24"/>
        </w:rPr>
      </w:pPr>
      <w:r>
        <w:rPr>
          <w:rFonts w:hint="eastAsia"/>
          <w:noProof/>
          <w:sz w:val="24"/>
          <w:szCs w:val="24"/>
        </w:rPr>
        <w:lastRenderedPageBreak/>
        <w:drawing>
          <wp:inline distT="0" distB="0" distL="0" distR="0">
            <wp:extent cx="5731510" cy="3363491"/>
            <wp:effectExtent l="19050" t="0" r="2540" b="0"/>
            <wp:docPr id="3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731510" cy="3363491"/>
                    </a:xfrm>
                    <a:prstGeom prst="rect">
                      <a:avLst/>
                    </a:prstGeom>
                    <a:noFill/>
                    <a:ln w="9525">
                      <a:noFill/>
                      <a:miter lim="800000"/>
                      <a:headEnd/>
                      <a:tailEnd/>
                    </a:ln>
                  </pic:spPr>
                </pic:pic>
              </a:graphicData>
            </a:graphic>
          </wp:inline>
        </w:drawing>
      </w:r>
    </w:p>
    <w:p w:rsidR="004E67CE" w:rsidRDefault="004E67CE">
      <w:pPr>
        <w:rPr>
          <w:sz w:val="24"/>
          <w:szCs w:val="24"/>
        </w:rPr>
      </w:pPr>
      <w:r>
        <w:rPr>
          <w:rFonts w:hint="eastAsia"/>
          <w:sz w:val="24"/>
          <w:szCs w:val="24"/>
        </w:rPr>
        <w:t>adapter2는 host 전용으로</w:t>
      </w:r>
    </w:p>
    <w:p w:rsidR="004E67CE" w:rsidRDefault="004E67CE">
      <w:pPr>
        <w:rPr>
          <w:sz w:val="24"/>
          <w:szCs w:val="24"/>
        </w:rPr>
      </w:pPr>
    </w:p>
    <w:p w:rsidR="004E67CE" w:rsidRDefault="004E67CE">
      <w:pPr>
        <w:rPr>
          <w:sz w:val="24"/>
          <w:szCs w:val="24"/>
        </w:rPr>
      </w:pPr>
      <w:r>
        <w:rPr>
          <w:rFonts w:hint="eastAsia"/>
          <w:sz w:val="24"/>
          <w:szCs w:val="24"/>
        </w:rPr>
        <w:t>Virtual box의 전역도구에서  만들기 선택</w:t>
      </w:r>
    </w:p>
    <w:p w:rsidR="004E67CE" w:rsidRDefault="004E67CE">
      <w:pPr>
        <w:rPr>
          <w:sz w:val="24"/>
          <w:szCs w:val="24"/>
        </w:rPr>
      </w:pPr>
      <w:r>
        <w:rPr>
          <w:rFonts w:hint="eastAsia"/>
          <w:noProof/>
          <w:sz w:val="24"/>
          <w:szCs w:val="24"/>
        </w:rPr>
        <w:drawing>
          <wp:inline distT="0" distB="0" distL="0" distR="0">
            <wp:extent cx="5731510" cy="3228024"/>
            <wp:effectExtent l="19050" t="0" r="2540" b="0"/>
            <wp:docPr id="3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731510" cy="3228024"/>
                    </a:xfrm>
                    <a:prstGeom prst="rect">
                      <a:avLst/>
                    </a:prstGeom>
                    <a:noFill/>
                    <a:ln w="9525">
                      <a:noFill/>
                      <a:miter lim="800000"/>
                      <a:headEnd/>
                      <a:tailEnd/>
                    </a:ln>
                  </pic:spPr>
                </pic:pic>
              </a:graphicData>
            </a:graphic>
          </wp:inline>
        </w:drawing>
      </w:r>
    </w:p>
    <w:p w:rsidR="004E67CE" w:rsidRDefault="004E67CE">
      <w:pPr>
        <w:rPr>
          <w:sz w:val="24"/>
          <w:szCs w:val="24"/>
        </w:rPr>
      </w:pPr>
    </w:p>
    <w:p w:rsidR="004E67CE" w:rsidRDefault="004E67CE">
      <w:pPr>
        <w:rPr>
          <w:sz w:val="24"/>
          <w:szCs w:val="24"/>
        </w:rPr>
      </w:pPr>
    </w:p>
    <w:p w:rsidR="004E67CE" w:rsidRDefault="004E67CE">
      <w:pPr>
        <w:rPr>
          <w:sz w:val="24"/>
          <w:szCs w:val="24"/>
        </w:rPr>
      </w:pPr>
    </w:p>
    <w:p w:rsidR="004E67CE" w:rsidRDefault="004E67CE">
      <w:pPr>
        <w:rPr>
          <w:sz w:val="24"/>
          <w:szCs w:val="24"/>
        </w:rPr>
      </w:pPr>
    </w:p>
    <w:p w:rsidR="004E67CE" w:rsidRDefault="004E67CE">
      <w:pPr>
        <w:rPr>
          <w:sz w:val="24"/>
          <w:szCs w:val="24"/>
        </w:rPr>
      </w:pPr>
      <w:r>
        <w:rPr>
          <w:rFonts w:hint="eastAsia"/>
          <w:noProof/>
          <w:sz w:val="24"/>
          <w:szCs w:val="24"/>
        </w:rPr>
        <w:lastRenderedPageBreak/>
        <w:drawing>
          <wp:inline distT="0" distB="0" distL="0" distR="0">
            <wp:extent cx="5731510" cy="2595858"/>
            <wp:effectExtent l="19050" t="0" r="2540" b="0"/>
            <wp:docPr id="3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731510" cy="2595858"/>
                    </a:xfrm>
                    <a:prstGeom prst="rect">
                      <a:avLst/>
                    </a:prstGeom>
                    <a:noFill/>
                    <a:ln w="9525">
                      <a:noFill/>
                      <a:miter lim="800000"/>
                      <a:headEnd/>
                      <a:tailEnd/>
                    </a:ln>
                  </pic:spPr>
                </pic:pic>
              </a:graphicData>
            </a:graphic>
          </wp:inline>
        </w:drawing>
      </w:r>
    </w:p>
    <w:p w:rsidR="004E67CE" w:rsidRDefault="004E67CE">
      <w:pPr>
        <w:rPr>
          <w:sz w:val="24"/>
          <w:szCs w:val="24"/>
        </w:rPr>
      </w:pPr>
    </w:p>
    <w:p w:rsidR="004E67CE" w:rsidRDefault="004E67CE">
      <w:pPr>
        <w:rPr>
          <w:sz w:val="24"/>
          <w:szCs w:val="24"/>
        </w:rPr>
      </w:pPr>
      <w:r>
        <w:rPr>
          <w:rFonts w:hint="eastAsia"/>
          <w:sz w:val="24"/>
          <w:szCs w:val="24"/>
        </w:rPr>
        <w:t>우분투 시작</w:t>
      </w:r>
    </w:p>
    <w:p w:rsidR="004E67CE" w:rsidRDefault="004E67CE">
      <w:pPr>
        <w:rPr>
          <w:sz w:val="24"/>
          <w:szCs w:val="24"/>
        </w:rPr>
      </w:pPr>
      <w:r>
        <w:rPr>
          <w:rFonts w:hint="eastAsia"/>
          <w:sz w:val="24"/>
          <w:szCs w:val="24"/>
        </w:rPr>
        <w:t>sudo nano /etc/network/interfaces</w:t>
      </w:r>
    </w:p>
    <w:p w:rsidR="004E67CE" w:rsidRDefault="004E67CE">
      <w:pPr>
        <w:rPr>
          <w:sz w:val="24"/>
          <w:szCs w:val="24"/>
        </w:rPr>
      </w:pPr>
    </w:p>
    <w:p w:rsidR="004E67CE" w:rsidRDefault="004E67CE">
      <w:pPr>
        <w:rPr>
          <w:sz w:val="24"/>
          <w:szCs w:val="24"/>
        </w:rPr>
      </w:pPr>
      <w:r>
        <w:rPr>
          <w:rFonts w:hint="eastAsia"/>
          <w:noProof/>
          <w:sz w:val="24"/>
          <w:szCs w:val="24"/>
        </w:rPr>
        <w:drawing>
          <wp:inline distT="0" distB="0" distL="0" distR="0">
            <wp:extent cx="5715000" cy="4057650"/>
            <wp:effectExtent l="19050" t="0" r="0" b="0"/>
            <wp:docPr id="39"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715000" cy="4057650"/>
                    </a:xfrm>
                    <a:prstGeom prst="rect">
                      <a:avLst/>
                    </a:prstGeom>
                    <a:noFill/>
                    <a:ln w="9525">
                      <a:noFill/>
                      <a:miter lim="800000"/>
                      <a:headEnd/>
                      <a:tailEnd/>
                    </a:ln>
                  </pic:spPr>
                </pic:pic>
              </a:graphicData>
            </a:graphic>
          </wp:inline>
        </w:drawing>
      </w:r>
    </w:p>
    <w:p w:rsidR="004E67CE" w:rsidRDefault="004E67CE">
      <w:pPr>
        <w:rPr>
          <w:sz w:val="24"/>
          <w:szCs w:val="24"/>
        </w:rPr>
      </w:pPr>
    </w:p>
    <w:p w:rsidR="004E67CE" w:rsidRDefault="004E67CE">
      <w:pPr>
        <w:rPr>
          <w:sz w:val="24"/>
          <w:szCs w:val="24"/>
        </w:rPr>
      </w:pPr>
    </w:p>
    <w:p w:rsidR="004E67CE" w:rsidRDefault="00C9062D">
      <w:pPr>
        <w:rPr>
          <w:sz w:val="24"/>
          <w:szCs w:val="24"/>
        </w:rPr>
      </w:pPr>
      <w:r>
        <w:rPr>
          <w:noProof/>
          <w:sz w:val="24"/>
          <w:szCs w:val="24"/>
        </w:rPr>
        <w:lastRenderedPageBreak/>
        <w:pict>
          <v:shapetype id="_x0000_t32" coordsize="21600,21600" o:spt="32" o:oned="t" path="m,l21600,21600e" filled="f">
            <v:path arrowok="t" fillok="f" o:connecttype="none"/>
            <o:lock v:ext="edit" shapetype="t"/>
          </v:shapetype>
          <v:shape id="_x0000_s1040" type="#_x0000_t32" style="position:absolute;left:0;text-align:left;margin-left:99pt;margin-top:23.7pt;width:65.25pt;height:.75pt;z-index:251671552" o:connectortype="straight" strokecolor="red" strokeweight="2pt"/>
        </w:pict>
      </w:r>
      <w:r w:rsidR="004E67CE">
        <w:rPr>
          <w:rFonts w:hint="eastAsia"/>
          <w:noProof/>
          <w:sz w:val="24"/>
          <w:szCs w:val="24"/>
        </w:rPr>
        <w:drawing>
          <wp:inline distT="0" distB="0" distL="0" distR="0">
            <wp:extent cx="5885713" cy="3114675"/>
            <wp:effectExtent l="19050" t="0" r="737" b="0"/>
            <wp:docPr id="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893723" cy="3118914"/>
                    </a:xfrm>
                    <a:prstGeom prst="rect">
                      <a:avLst/>
                    </a:prstGeom>
                    <a:noFill/>
                    <a:ln w="9525">
                      <a:noFill/>
                      <a:miter lim="800000"/>
                      <a:headEnd/>
                      <a:tailEnd/>
                    </a:ln>
                  </pic:spPr>
                </pic:pic>
              </a:graphicData>
            </a:graphic>
          </wp:inline>
        </w:drawing>
      </w:r>
    </w:p>
    <w:p w:rsidR="004E67CE" w:rsidRDefault="004E67CE">
      <w:pPr>
        <w:rPr>
          <w:sz w:val="24"/>
          <w:szCs w:val="24"/>
        </w:rPr>
      </w:pPr>
    </w:p>
    <w:p w:rsidR="004E67CE" w:rsidRDefault="000C3872">
      <w:pPr>
        <w:rPr>
          <w:sz w:val="24"/>
          <w:szCs w:val="24"/>
        </w:rPr>
      </w:pPr>
      <w:r>
        <w:rPr>
          <w:rFonts w:hint="eastAsia"/>
          <w:noProof/>
          <w:sz w:val="24"/>
          <w:szCs w:val="24"/>
        </w:rPr>
        <w:drawing>
          <wp:inline distT="0" distB="0" distL="0" distR="0">
            <wp:extent cx="5731510" cy="686011"/>
            <wp:effectExtent l="19050" t="0" r="2540" b="0"/>
            <wp:docPr id="40"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731510" cy="686011"/>
                    </a:xfrm>
                    <a:prstGeom prst="rect">
                      <a:avLst/>
                    </a:prstGeom>
                    <a:noFill/>
                    <a:ln w="9525">
                      <a:noFill/>
                      <a:miter lim="800000"/>
                      <a:headEnd/>
                      <a:tailEnd/>
                    </a:ln>
                  </pic:spPr>
                </pic:pic>
              </a:graphicData>
            </a:graphic>
          </wp:inline>
        </w:drawing>
      </w:r>
    </w:p>
    <w:p w:rsidR="004E67CE" w:rsidRDefault="004E67CE">
      <w:pPr>
        <w:rPr>
          <w:sz w:val="24"/>
          <w:szCs w:val="24"/>
        </w:rPr>
      </w:pPr>
    </w:p>
    <w:p w:rsidR="004E67CE" w:rsidRDefault="000C3872">
      <w:pPr>
        <w:rPr>
          <w:sz w:val="24"/>
          <w:szCs w:val="24"/>
        </w:rPr>
      </w:pPr>
      <w:r>
        <w:rPr>
          <w:rFonts w:hint="eastAsia"/>
          <w:noProof/>
          <w:sz w:val="24"/>
          <w:szCs w:val="24"/>
        </w:rPr>
        <w:drawing>
          <wp:inline distT="0" distB="0" distL="0" distR="0">
            <wp:extent cx="4067175" cy="4048125"/>
            <wp:effectExtent l="19050" t="0" r="9525" b="0"/>
            <wp:docPr id="4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4067175" cy="4048125"/>
                    </a:xfrm>
                    <a:prstGeom prst="rect">
                      <a:avLst/>
                    </a:prstGeom>
                    <a:noFill/>
                    <a:ln w="9525">
                      <a:noFill/>
                      <a:miter lim="800000"/>
                      <a:headEnd/>
                      <a:tailEnd/>
                    </a:ln>
                  </pic:spPr>
                </pic:pic>
              </a:graphicData>
            </a:graphic>
          </wp:inline>
        </w:drawing>
      </w:r>
    </w:p>
    <w:p w:rsidR="000C3872" w:rsidRDefault="000C3872">
      <w:pPr>
        <w:rPr>
          <w:sz w:val="24"/>
          <w:szCs w:val="24"/>
        </w:rPr>
      </w:pPr>
    </w:p>
    <w:p w:rsidR="000C3872" w:rsidRDefault="000C3872">
      <w:pPr>
        <w:rPr>
          <w:sz w:val="24"/>
          <w:szCs w:val="24"/>
        </w:rPr>
      </w:pPr>
      <w:r>
        <w:rPr>
          <w:rFonts w:hint="eastAsia"/>
          <w:noProof/>
          <w:sz w:val="24"/>
          <w:szCs w:val="24"/>
        </w:rPr>
        <w:lastRenderedPageBreak/>
        <w:drawing>
          <wp:inline distT="0" distB="0" distL="0" distR="0">
            <wp:extent cx="4505325" cy="4048125"/>
            <wp:effectExtent l="19050" t="0" r="9525" b="0"/>
            <wp:docPr id="43"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4505325" cy="4048125"/>
                    </a:xfrm>
                    <a:prstGeom prst="rect">
                      <a:avLst/>
                    </a:prstGeom>
                    <a:noFill/>
                    <a:ln w="9525">
                      <a:noFill/>
                      <a:miter lim="800000"/>
                      <a:headEnd/>
                      <a:tailEnd/>
                    </a:ln>
                  </pic:spPr>
                </pic:pic>
              </a:graphicData>
            </a:graphic>
          </wp:inline>
        </w:drawing>
      </w:r>
    </w:p>
    <w:p w:rsidR="000C3872" w:rsidRDefault="000C3872">
      <w:pPr>
        <w:rPr>
          <w:sz w:val="24"/>
          <w:szCs w:val="24"/>
        </w:rPr>
      </w:pPr>
    </w:p>
    <w:p w:rsidR="004E67CE" w:rsidRDefault="004E67CE">
      <w:pPr>
        <w:rPr>
          <w:sz w:val="24"/>
          <w:szCs w:val="24"/>
        </w:rPr>
      </w:pPr>
    </w:p>
    <w:p w:rsidR="004E67CE" w:rsidRDefault="004E67CE">
      <w:pPr>
        <w:rPr>
          <w:sz w:val="24"/>
          <w:szCs w:val="24"/>
        </w:rPr>
      </w:pPr>
    </w:p>
    <w:p w:rsidR="004E67CE" w:rsidRDefault="004E67CE">
      <w:pPr>
        <w:rPr>
          <w:sz w:val="24"/>
          <w:szCs w:val="24"/>
        </w:rPr>
      </w:pPr>
    </w:p>
    <w:p w:rsidR="004E67CE" w:rsidRDefault="004E67CE">
      <w:pPr>
        <w:rPr>
          <w:sz w:val="24"/>
          <w:szCs w:val="24"/>
        </w:rPr>
      </w:pPr>
    </w:p>
    <w:p w:rsidR="003256AE" w:rsidRDefault="0011097F">
      <w:pPr>
        <w:rPr>
          <w:sz w:val="24"/>
          <w:szCs w:val="24"/>
        </w:rPr>
      </w:pPr>
      <w:r>
        <w:rPr>
          <w:rFonts w:hint="eastAsia"/>
          <w:sz w:val="24"/>
          <w:szCs w:val="24"/>
        </w:rPr>
        <w:t xml:space="preserve"> </w:t>
      </w:r>
      <w:r>
        <w:rPr>
          <w:rFonts w:hint="eastAsia"/>
          <w:noProof/>
          <w:sz w:val="24"/>
          <w:szCs w:val="24"/>
        </w:rPr>
        <w:drawing>
          <wp:inline distT="0" distB="0" distL="0" distR="0">
            <wp:extent cx="4003352" cy="2270322"/>
            <wp:effectExtent l="19050" t="0" r="0" b="0"/>
            <wp:docPr id="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006241" cy="2271960"/>
                    </a:xfrm>
                    <a:prstGeom prst="rect">
                      <a:avLst/>
                    </a:prstGeom>
                    <a:noFill/>
                    <a:ln w="9525">
                      <a:noFill/>
                      <a:miter lim="800000"/>
                      <a:headEnd/>
                      <a:tailEnd/>
                    </a:ln>
                  </pic:spPr>
                </pic:pic>
              </a:graphicData>
            </a:graphic>
          </wp:inline>
        </w:drawing>
      </w:r>
    </w:p>
    <w:p w:rsidR="0011097F" w:rsidRDefault="0011097F">
      <w:pPr>
        <w:rPr>
          <w:sz w:val="24"/>
          <w:szCs w:val="24"/>
        </w:rPr>
      </w:pPr>
    </w:p>
    <w:p w:rsidR="00E4711F" w:rsidRDefault="00E4711F">
      <w:pPr>
        <w:rPr>
          <w:sz w:val="24"/>
          <w:szCs w:val="24"/>
        </w:rPr>
      </w:pPr>
    </w:p>
    <w:p w:rsidR="00E4711F" w:rsidRDefault="00E4711F">
      <w:pPr>
        <w:rPr>
          <w:sz w:val="24"/>
          <w:szCs w:val="24"/>
        </w:rPr>
      </w:pPr>
    </w:p>
    <w:p w:rsidR="00E4711F" w:rsidRDefault="00E4711F">
      <w:pPr>
        <w:rPr>
          <w:sz w:val="24"/>
          <w:szCs w:val="24"/>
        </w:rPr>
      </w:pPr>
    </w:p>
    <w:p w:rsidR="00553409" w:rsidRDefault="00553409">
      <w:pPr>
        <w:rPr>
          <w:sz w:val="24"/>
          <w:szCs w:val="24"/>
        </w:rPr>
      </w:pPr>
      <w:r>
        <w:rPr>
          <w:rFonts w:hint="eastAsia"/>
          <w:sz w:val="24"/>
          <w:szCs w:val="24"/>
        </w:rPr>
        <w:lastRenderedPageBreak/>
        <w:t xml:space="preserve">6. 무선공유기 </w:t>
      </w:r>
    </w:p>
    <w:p w:rsidR="00553409" w:rsidRDefault="00553409">
      <w:pPr>
        <w:rPr>
          <w:sz w:val="24"/>
          <w:szCs w:val="24"/>
        </w:rPr>
      </w:pPr>
    </w:p>
    <w:p w:rsidR="00553409" w:rsidRDefault="00553409">
      <w:pPr>
        <w:rPr>
          <w:sz w:val="24"/>
          <w:szCs w:val="24"/>
        </w:rPr>
      </w:pPr>
      <w:r>
        <w:rPr>
          <w:noProof/>
          <w:sz w:val="24"/>
          <w:szCs w:val="24"/>
        </w:rPr>
        <w:drawing>
          <wp:inline distT="0" distB="0" distL="0" distR="0">
            <wp:extent cx="6028179" cy="3705225"/>
            <wp:effectExtent l="19050" t="0" r="0" b="0"/>
            <wp:docPr id="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6039201" cy="3711999"/>
                    </a:xfrm>
                    <a:prstGeom prst="rect">
                      <a:avLst/>
                    </a:prstGeom>
                    <a:noFill/>
                    <a:ln w="9525">
                      <a:noFill/>
                      <a:miter lim="800000"/>
                      <a:headEnd/>
                      <a:tailEnd/>
                    </a:ln>
                  </pic:spPr>
                </pic:pic>
              </a:graphicData>
            </a:graphic>
          </wp:inline>
        </w:drawing>
      </w:r>
    </w:p>
    <w:p w:rsidR="009D5CD1" w:rsidRDefault="00553409" w:rsidP="009D5CD1">
      <w:pPr>
        <w:rPr>
          <w:sz w:val="24"/>
          <w:szCs w:val="24"/>
        </w:rPr>
      </w:pPr>
      <w:r>
        <w:rPr>
          <w:rFonts w:hint="eastAsia"/>
          <w:sz w:val="24"/>
          <w:szCs w:val="24"/>
        </w:rPr>
        <w:t>Default gateway : 192.168.219.1</w:t>
      </w:r>
    </w:p>
    <w:p w:rsidR="009D5CD1" w:rsidRDefault="009D5CD1" w:rsidP="009D5CD1">
      <w:pPr>
        <w:rPr>
          <w:sz w:val="24"/>
          <w:szCs w:val="24"/>
        </w:rPr>
      </w:pPr>
    </w:p>
    <w:p w:rsidR="009D5CD1" w:rsidRDefault="009D5CD1" w:rsidP="009D5CD1">
      <w:pPr>
        <w:rPr>
          <w:rFonts w:eastAsiaTheme="minorHAnsi"/>
          <w:color w:val="333333"/>
          <w:sz w:val="24"/>
          <w:szCs w:val="24"/>
        </w:rPr>
      </w:pPr>
      <w:r>
        <w:rPr>
          <w:rFonts w:hint="eastAsia"/>
          <w:sz w:val="24"/>
          <w:szCs w:val="24"/>
        </w:rPr>
        <w:t>7</w:t>
      </w:r>
      <w:r w:rsidRPr="009D5CD1">
        <w:rPr>
          <w:rFonts w:eastAsiaTheme="minorHAnsi" w:hint="eastAsia"/>
          <w:sz w:val="24"/>
          <w:szCs w:val="24"/>
        </w:rPr>
        <w:t xml:space="preserve">. </w:t>
      </w:r>
      <w:r w:rsidRPr="009D5CD1">
        <w:rPr>
          <w:rStyle w:val="apple-converted-space"/>
          <w:rFonts w:eastAsiaTheme="minorHAnsi"/>
          <w:color w:val="333333"/>
          <w:sz w:val="24"/>
          <w:szCs w:val="24"/>
        </w:rPr>
        <w:t> </w:t>
      </w:r>
      <w:r w:rsidRPr="009D5CD1">
        <w:rPr>
          <w:rFonts w:eastAsiaTheme="minorHAnsi"/>
          <w:color w:val="333333"/>
          <w:sz w:val="24"/>
          <w:szCs w:val="24"/>
        </w:rPr>
        <w:t>[Virtual Box] : Host로부터 Guest로 고정 IP로 연결하기</w:t>
      </w:r>
    </w:p>
    <w:p w:rsidR="00940909" w:rsidRDefault="00940909" w:rsidP="00940909">
      <w:pPr>
        <w:rPr>
          <w:rFonts w:eastAsiaTheme="minorHAnsi"/>
          <w:color w:val="333333"/>
          <w:sz w:val="24"/>
          <w:szCs w:val="24"/>
        </w:rPr>
      </w:pPr>
      <w:r>
        <w:rPr>
          <w:rFonts w:eastAsiaTheme="minorHAnsi" w:hint="eastAsia"/>
          <w:color w:val="333333"/>
          <w:sz w:val="24"/>
          <w:szCs w:val="24"/>
        </w:rPr>
        <w:t>/etc/network/interfaces</w:t>
      </w:r>
    </w:p>
    <w:p w:rsidR="00940909" w:rsidRDefault="00940909" w:rsidP="00940909">
      <w:pPr>
        <w:rPr>
          <w:rFonts w:eastAsiaTheme="minorHAnsi"/>
          <w:color w:val="333333"/>
          <w:sz w:val="24"/>
          <w:szCs w:val="24"/>
        </w:rPr>
      </w:pPr>
    </w:p>
    <w:p w:rsidR="00940909" w:rsidRPr="00940909" w:rsidRDefault="00940909" w:rsidP="00940909">
      <w:pPr>
        <w:rPr>
          <w:rFonts w:eastAsiaTheme="minorHAnsi"/>
          <w:color w:val="333333"/>
          <w:sz w:val="24"/>
          <w:szCs w:val="24"/>
        </w:rPr>
      </w:pPr>
      <w:r w:rsidRPr="00940909">
        <w:rPr>
          <w:rFonts w:eastAsiaTheme="minorHAnsi"/>
          <w:color w:val="333333"/>
          <w:sz w:val="24"/>
          <w:szCs w:val="24"/>
        </w:rPr>
        <w:t># The loopback network interface</w:t>
      </w:r>
    </w:p>
    <w:p w:rsidR="00940909" w:rsidRPr="00940909" w:rsidRDefault="00940909" w:rsidP="00940909">
      <w:pPr>
        <w:rPr>
          <w:rFonts w:eastAsiaTheme="minorHAnsi"/>
          <w:color w:val="333333"/>
          <w:sz w:val="24"/>
          <w:szCs w:val="24"/>
        </w:rPr>
      </w:pPr>
      <w:r w:rsidRPr="00940909">
        <w:rPr>
          <w:rFonts w:eastAsiaTheme="minorHAnsi"/>
          <w:color w:val="333333"/>
          <w:sz w:val="24"/>
          <w:szCs w:val="24"/>
        </w:rPr>
        <w:t>auto lo</w:t>
      </w:r>
    </w:p>
    <w:p w:rsidR="00940909" w:rsidRDefault="00940909" w:rsidP="00940909">
      <w:pPr>
        <w:rPr>
          <w:rFonts w:eastAsiaTheme="minorHAnsi"/>
          <w:color w:val="333333"/>
          <w:sz w:val="24"/>
          <w:szCs w:val="24"/>
        </w:rPr>
      </w:pPr>
      <w:r w:rsidRPr="00940909">
        <w:rPr>
          <w:rFonts w:eastAsiaTheme="minorHAnsi"/>
          <w:color w:val="333333"/>
          <w:sz w:val="24"/>
          <w:szCs w:val="24"/>
        </w:rPr>
        <w:t>iface lo inet loopback</w:t>
      </w:r>
    </w:p>
    <w:p w:rsidR="00940909" w:rsidRPr="00940909" w:rsidRDefault="00940909" w:rsidP="00940909">
      <w:pPr>
        <w:rPr>
          <w:rFonts w:eastAsiaTheme="minorHAnsi"/>
          <w:color w:val="333333"/>
          <w:sz w:val="24"/>
          <w:szCs w:val="24"/>
        </w:rPr>
      </w:pPr>
    </w:p>
    <w:p w:rsidR="00940909" w:rsidRPr="00940909" w:rsidRDefault="00940909" w:rsidP="00940909">
      <w:pPr>
        <w:rPr>
          <w:rFonts w:eastAsiaTheme="minorHAnsi"/>
          <w:color w:val="333333"/>
          <w:sz w:val="24"/>
          <w:szCs w:val="24"/>
        </w:rPr>
      </w:pPr>
      <w:r w:rsidRPr="00940909">
        <w:rPr>
          <w:rFonts w:eastAsiaTheme="minorHAnsi"/>
          <w:color w:val="333333"/>
          <w:sz w:val="24"/>
          <w:szCs w:val="24"/>
        </w:rPr>
        <w:t># The loopback network interface</w:t>
      </w:r>
    </w:p>
    <w:p w:rsidR="00940909" w:rsidRPr="00940909" w:rsidRDefault="00940909" w:rsidP="00940909">
      <w:pPr>
        <w:rPr>
          <w:rFonts w:eastAsiaTheme="minorHAnsi"/>
          <w:color w:val="333333"/>
          <w:sz w:val="24"/>
          <w:szCs w:val="24"/>
        </w:rPr>
      </w:pPr>
      <w:r w:rsidRPr="00940909">
        <w:rPr>
          <w:rFonts w:eastAsiaTheme="minorHAnsi"/>
          <w:color w:val="333333"/>
          <w:sz w:val="24"/>
          <w:szCs w:val="24"/>
        </w:rPr>
        <w:t>auto enp0s3</w:t>
      </w:r>
    </w:p>
    <w:p w:rsidR="00940909" w:rsidRPr="00940909" w:rsidRDefault="00940909" w:rsidP="00940909">
      <w:pPr>
        <w:rPr>
          <w:rFonts w:eastAsiaTheme="minorHAnsi"/>
          <w:color w:val="333333"/>
          <w:sz w:val="24"/>
          <w:szCs w:val="24"/>
        </w:rPr>
      </w:pPr>
    </w:p>
    <w:p w:rsidR="00940909" w:rsidRPr="00940909" w:rsidRDefault="00940909" w:rsidP="00940909">
      <w:pPr>
        <w:rPr>
          <w:rFonts w:eastAsiaTheme="minorHAnsi"/>
          <w:color w:val="333333"/>
          <w:sz w:val="24"/>
          <w:szCs w:val="24"/>
        </w:rPr>
      </w:pPr>
      <w:r w:rsidRPr="00940909">
        <w:rPr>
          <w:rFonts w:eastAsiaTheme="minorHAnsi"/>
          <w:color w:val="333333"/>
          <w:sz w:val="24"/>
          <w:szCs w:val="24"/>
        </w:rPr>
        <w:t>#iface enp0s3 inet dhcp</w:t>
      </w:r>
      <w:r>
        <w:rPr>
          <w:rFonts w:eastAsiaTheme="minorHAnsi" w:hint="eastAsia"/>
          <w:color w:val="333333"/>
          <w:sz w:val="24"/>
          <w:szCs w:val="24"/>
        </w:rPr>
        <w:t xml:space="preserve"> : original</w:t>
      </w:r>
    </w:p>
    <w:p w:rsidR="00940909" w:rsidRPr="00940909" w:rsidRDefault="00940909" w:rsidP="00940909">
      <w:pPr>
        <w:rPr>
          <w:rFonts w:eastAsiaTheme="minorHAnsi"/>
          <w:color w:val="333333"/>
          <w:sz w:val="24"/>
          <w:szCs w:val="24"/>
        </w:rPr>
      </w:pPr>
      <w:r w:rsidRPr="00940909">
        <w:rPr>
          <w:rFonts w:eastAsiaTheme="minorHAnsi"/>
          <w:color w:val="333333"/>
          <w:sz w:val="24"/>
          <w:szCs w:val="24"/>
        </w:rPr>
        <w:t>iface enp0s3 inet static</w:t>
      </w:r>
    </w:p>
    <w:p w:rsidR="00940909" w:rsidRPr="00940909" w:rsidRDefault="00940909" w:rsidP="00940909">
      <w:pPr>
        <w:rPr>
          <w:rFonts w:eastAsiaTheme="minorHAnsi"/>
          <w:color w:val="333333"/>
          <w:sz w:val="24"/>
          <w:szCs w:val="24"/>
        </w:rPr>
      </w:pPr>
      <w:r w:rsidRPr="00940909">
        <w:rPr>
          <w:rFonts w:eastAsiaTheme="minorHAnsi"/>
          <w:color w:val="333333"/>
          <w:sz w:val="24"/>
          <w:szCs w:val="24"/>
        </w:rPr>
        <w:t>address 192.168.219.109</w:t>
      </w:r>
    </w:p>
    <w:p w:rsidR="00940909" w:rsidRPr="00940909" w:rsidRDefault="00940909" w:rsidP="00940909">
      <w:pPr>
        <w:rPr>
          <w:rFonts w:eastAsiaTheme="minorHAnsi"/>
          <w:color w:val="333333"/>
          <w:sz w:val="24"/>
          <w:szCs w:val="24"/>
        </w:rPr>
      </w:pPr>
      <w:r w:rsidRPr="00940909">
        <w:rPr>
          <w:rFonts w:eastAsiaTheme="minorHAnsi"/>
          <w:color w:val="333333"/>
          <w:sz w:val="24"/>
          <w:szCs w:val="24"/>
        </w:rPr>
        <w:t>netmask 255.255.255.0</w:t>
      </w:r>
    </w:p>
    <w:p w:rsidR="00940909" w:rsidRPr="00940909" w:rsidRDefault="00940909" w:rsidP="00940909">
      <w:pPr>
        <w:rPr>
          <w:rFonts w:eastAsiaTheme="minorHAnsi"/>
          <w:color w:val="333333"/>
          <w:sz w:val="24"/>
          <w:szCs w:val="24"/>
        </w:rPr>
      </w:pPr>
      <w:r w:rsidRPr="00940909">
        <w:rPr>
          <w:rFonts w:eastAsiaTheme="minorHAnsi"/>
          <w:color w:val="333333"/>
          <w:sz w:val="24"/>
          <w:szCs w:val="24"/>
        </w:rPr>
        <w:lastRenderedPageBreak/>
        <w:t>gateway 192.168.219.1</w:t>
      </w:r>
    </w:p>
    <w:p w:rsidR="00940909" w:rsidRPr="00940909" w:rsidRDefault="00940909" w:rsidP="00940909">
      <w:pPr>
        <w:rPr>
          <w:rFonts w:eastAsiaTheme="minorHAnsi"/>
          <w:color w:val="333333"/>
          <w:sz w:val="24"/>
          <w:szCs w:val="24"/>
        </w:rPr>
      </w:pPr>
      <w:r w:rsidRPr="00940909">
        <w:rPr>
          <w:rFonts w:eastAsiaTheme="minorHAnsi"/>
          <w:color w:val="333333"/>
          <w:sz w:val="24"/>
          <w:szCs w:val="24"/>
        </w:rPr>
        <w:t>network 192.168.219.0</w:t>
      </w:r>
    </w:p>
    <w:p w:rsidR="00940909" w:rsidRDefault="00940909" w:rsidP="00940909">
      <w:pPr>
        <w:rPr>
          <w:rFonts w:eastAsiaTheme="minorHAnsi"/>
          <w:color w:val="333333"/>
          <w:sz w:val="24"/>
          <w:szCs w:val="24"/>
        </w:rPr>
      </w:pPr>
      <w:r w:rsidRPr="00940909">
        <w:rPr>
          <w:rFonts w:eastAsiaTheme="minorHAnsi"/>
          <w:color w:val="333333"/>
          <w:sz w:val="24"/>
          <w:szCs w:val="24"/>
        </w:rPr>
        <w:t>broadcast 192.168.219.255</w:t>
      </w:r>
    </w:p>
    <w:p w:rsidR="00E34A6E" w:rsidRDefault="00E34A6E" w:rsidP="00940909">
      <w:pPr>
        <w:rPr>
          <w:rFonts w:eastAsiaTheme="minorHAnsi"/>
          <w:color w:val="333333"/>
          <w:sz w:val="24"/>
          <w:szCs w:val="24"/>
        </w:rPr>
      </w:pPr>
    </w:p>
    <w:p w:rsidR="00E34A6E" w:rsidRDefault="00E34A6E" w:rsidP="00E34A6E">
      <w:pPr>
        <w:rPr>
          <w:rFonts w:eastAsiaTheme="minorHAnsi"/>
          <w:color w:val="333333"/>
          <w:sz w:val="24"/>
          <w:szCs w:val="24"/>
        </w:rPr>
      </w:pPr>
      <w:r>
        <w:rPr>
          <w:rFonts w:hint="eastAsia"/>
          <w:sz w:val="24"/>
          <w:szCs w:val="24"/>
        </w:rPr>
        <w:t>8</w:t>
      </w:r>
      <w:r w:rsidRPr="009D5CD1">
        <w:rPr>
          <w:rFonts w:eastAsiaTheme="minorHAnsi" w:hint="eastAsia"/>
          <w:sz w:val="24"/>
          <w:szCs w:val="24"/>
        </w:rPr>
        <w:t xml:space="preserve">. </w:t>
      </w:r>
      <w:r w:rsidRPr="009D5CD1">
        <w:rPr>
          <w:rStyle w:val="apple-converted-space"/>
          <w:rFonts w:eastAsiaTheme="minorHAnsi"/>
          <w:color w:val="333333"/>
          <w:sz w:val="24"/>
          <w:szCs w:val="24"/>
        </w:rPr>
        <w:t> </w:t>
      </w:r>
      <w:r>
        <w:rPr>
          <w:rFonts w:eastAsiaTheme="minorHAnsi" w:hint="eastAsia"/>
          <w:color w:val="333333"/>
          <w:sz w:val="24"/>
          <w:szCs w:val="24"/>
        </w:rPr>
        <w:t>sudo apt-get 실행시 error발생시</w:t>
      </w:r>
    </w:p>
    <w:p w:rsidR="00123C4D" w:rsidRDefault="00123C4D" w:rsidP="00E34A6E">
      <w:pPr>
        <w:rPr>
          <w:rFonts w:eastAsiaTheme="minorHAnsi"/>
          <w:color w:val="333333"/>
          <w:sz w:val="24"/>
          <w:szCs w:val="24"/>
        </w:rPr>
      </w:pPr>
      <w:r>
        <w:rPr>
          <w:rFonts w:eastAsiaTheme="minorHAnsi" w:hint="eastAsia"/>
          <w:color w:val="333333"/>
          <w:sz w:val="24"/>
          <w:szCs w:val="24"/>
        </w:rPr>
        <w:t xml:space="preserve">/etc/apt/sources.list에서 </w:t>
      </w:r>
    </w:p>
    <w:p w:rsidR="00123C4D" w:rsidRDefault="00123C4D" w:rsidP="00E34A6E">
      <w:pPr>
        <w:rPr>
          <w:rFonts w:eastAsiaTheme="minorHAnsi"/>
          <w:color w:val="333333"/>
          <w:sz w:val="24"/>
          <w:szCs w:val="24"/>
        </w:rPr>
      </w:pPr>
      <w:r>
        <w:rPr>
          <w:rFonts w:eastAsiaTheme="minorHAnsi" w:hint="eastAsia"/>
          <w:color w:val="333333"/>
          <w:sz w:val="24"/>
          <w:szCs w:val="24"/>
        </w:rPr>
        <w:t xml:space="preserve">kr.archive.ubuntu.com 을 </w:t>
      </w:r>
      <w:hyperlink r:id="rId19" w:history="1">
        <w:r w:rsidRPr="008060C4">
          <w:rPr>
            <w:rStyle w:val="a8"/>
            <w:rFonts w:eastAsiaTheme="minorHAnsi" w:hint="eastAsia"/>
            <w:sz w:val="24"/>
            <w:szCs w:val="24"/>
          </w:rPr>
          <w:t>ftp.daum.net</w:t>
        </w:r>
      </w:hyperlink>
      <w:r>
        <w:rPr>
          <w:rFonts w:eastAsiaTheme="minorHAnsi" w:hint="eastAsia"/>
          <w:color w:val="333333"/>
          <w:sz w:val="24"/>
          <w:szCs w:val="24"/>
        </w:rPr>
        <w:t>으로 수정</w:t>
      </w:r>
    </w:p>
    <w:p w:rsidR="00123C4D" w:rsidRDefault="00123C4D" w:rsidP="00E34A6E">
      <w:pPr>
        <w:rPr>
          <w:rFonts w:eastAsiaTheme="minorHAnsi"/>
          <w:color w:val="333333"/>
          <w:sz w:val="24"/>
          <w:szCs w:val="24"/>
        </w:rPr>
      </w:pPr>
      <w:r>
        <w:rPr>
          <w:rFonts w:eastAsiaTheme="minorHAnsi" w:hint="eastAsia"/>
          <w:color w:val="333333"/>
          <w:sz w:val="24"/>
          <w:szCs w:val="24"/>
        </w:rPr>
        <w:t xml:space="preserve">   </w:t>
      </w:r>
    </w:p>
    <w:p w:rsidR="00E34A6E" w:rsidRDefault="00E34A6E" w:rsidP="00E34A6E">
      <w:pPr>
        <w:rPr>
          <w:rFonts w:eastAsiaTheme="minorHAnsi"/>
          <w:color w:val="333333"/>
          <w:sz w:val="24"/>
          <w:szCs w:val="24"/>
        </w:rPr>
      </w:pPr>
      <w:r>
        <w:rPr>
          <w:rFonts w:eastAsiaTheme="minorHAnsi" w:hint="eastAsia"/>
          <w:color w:val="333333"/>
          <w:sz w:val="24"/>
          <w:szCs w:val="24"/>
        </w:rPr>
        <w:t>/etc/resolv.conf를 수정</w:t>
      </w:r>
    </w:p>
    <w:p w:rsidR="00E34A6E" w:rsidRPr="00FB4774" w:rsidRDefault="00FB4774" w:rsidP="00E34A6E">
      <w:pPr>
        <w:rPr>
          <w:rFonts w:ascii="나눔고딕코딩" w:eastAsia="나눔고딕코딩" w:hAnsi="나눔고딕코딩" w:cs="Arial"/>
          <w:color w:val="3E3E3E"/>
          <w:sz w:val="22"/>
          <w:shd w:val="clear" w:color="auto" w:fill="FAFAFA"/>
        </w:rPr>
      </w:pPr>
      <w:r>
        <w:rPr>
          <w:rFonts w:ascii="나눔고딕코딩" w:eastAsia="나눔고딕코딩" w:hAnsi="나눔고딕코딩" w:cs="Arial" w:hint="eastAsia"/>
          <w:color w:val="3E3E3E"/>
          <w:sz w:val="22"/>
          <w:shd w:val="clear" w:color="auto" w:fill="FAFAFA"/>
        </w:rPr>
        <w:t>name</w:t>
      </w:r>
      <w:r w:rsidR="00123C4D" w:rsidRPr="00123C4D">
        <w:rPr>
          <w:rFonts w:ascii="나눔고딕코딩" w:eastAsia="나눔고딕코딩" w:hAnsi="나눔고딕코딩" w:cs="Arial"/>
          <w:color w:val="3E3E3E"/>
          <w:sz w:val="22"/>
          <w:shd w:val="clear" w:color="auto" w:fill="FAFAFA"/>
        </w:rPr>
        <w:t>eserver 168.126.63.1</w:t>
      </w:r>
      <w:r w:rsidR="00E34A6E" w:rsidRPr="00123C4D">
        <w:rPr>
          <w:rFonts w:ascii="나눔고딕코딩" w:eastAsia="나눔고딕코딩" w:hAnsi="나눔고딕코딩" w:hint="eastAsia"/>
          <w:color w:val="333333"/>
          <w:sz w:val="22"/>
        </w:rPr>
        <w:t xml:space="preserve"> </w:t>
      </w:r>
    </w:p>
    <w:p w:rsidR="00E34A6E" w:rsidRDefault="00E34A6E" w:rsidP="00E34A6E">
      <w:pPr>
        <w:rPr>
          <w:rFonts w:eastAsiaTheme="minorHAnsi"/>
          <w:color w:val="333333"/>
          <w:sz w:val="24"/>
          <w:szCs w:val="24"/>
        </w:rPr>
      </w:pPr>
    </w:p>
    <w:p w:rsidR="00296B6F" w:rsidRDefault="00296B6F" w:rsidP="00296B6F">
      <w:pPr>
        <w:pStyle w:val="1"/>
        <w:shd w:val="clear" w:color="auto" w:fill="FFFFFF"/>
        <w:spacing w:after="75"/>
        <w:textAlignment w:val="baseline"/>
        <w:rPr>
          <w:rFonts w:eastAsiaTheme="minorHAnsi"/>
          <w:color w:val="333333"/>
          <w:sz w:val="24"/>
          <w:szCs w:val="24"/>
        </w:rPr>
      </w:pPr>
      <w:r>
        <w:rPr>
          <w:rFonts w:eastAsiaTheme="minorHAnsi" w:hint="eastAsia"/>
          <w:color w:val="333333"/>
          <w:sz w:val="24"/>
          <w:szCs w:val="24"/>
        </w:rPr>
        <w:t xml:space="preserve">9. </w:t>
      </w:r>
      <w:r w:rsidRPr="00296B6F">
        <w:rPr>
          <w:rFonts w:asciiTheme="minorEastAsia" w:eastAsiaTheme="minorEastAsia" w:hAnsiTheme="minorEastAsia" w:cs="Arial"/>
          <w:color w:val="000000" w:themeColor="text1"/>
          <w:sz w:val="22"/>
          <w:szCs w:val="31"/>
        </w:rPr>
        <w:t>한번에 끝내는 Ubuntu 웹서버세팅 (우분투 서버세팅)</w:t>
      </w:r>
      <w:r w:rsidRPr="00296B6F">
        <w:rPr>
          <w:rFonts w:eastAsiaTheme="minorHAnsi" w:hint="eastAsia"/>
          <w:color w:val="000000" w:themeColor="text1"/>
          <w:sz w:val="24"/>
          <w:szCs w:val="24"/>
        </w:rPr>
        <w:t xml:space="preserve"> :</w:t>
      </w:r>
      <w:r>
        <w:rPr>
          <w:rFonts w:eastAsiaTheme="minorHAnsi" w:hint="eastAsia"/>
          <w:color w:val="333333"/>
          <w:sz w:val="24"/>
          <w:szCs w:val="24"/>
        </w:rPr>
        <w:t xml:space="preserve"> </w:t>
      </w:r>
      <w:hyperlink r:id="rId20" w:history="1">
        <w:r w:rsidRPr="00296B6F">
          <w:rPr>
            <w:rStyle w:val="a8"/>
            <w:rFonts w:eastAsiaTheme="minorHAnsi"/>
            <w:sz w:val="24"/>
            <w:szCs w:val="24"/>
          </w:rPr>
          <w:t>https://blog.lael.be/post/73</w:t>
        </w:r>
      </w:hyperlink>
    </w:p>
    <w:p w:rsidR="00296B6F" w:rsidRPr="00296B6F" w:rsidRDefault="00296B6F" w:rsidP="00296B6F">
      <w:pPr>
        <w:pStyle w:val="1"/>
        <w:shd w:val="clear" w:color="auto" w:fill="FFFFFF"/>
        <w:spacing w:after="75"/>
        <w:textAlignment w:val="baseline"/>
        <w:rPr>
          <w:rFonts w:eastAsiaTheme="minorHAnsi"/>
          <w:color w:val="333333"/>
          <w:sz w:val="24"/>
          <w:szCs w:val="24"/>
        </w:rPr>
      </w:pPr>
      <w:r w:rsidRPr="00296B6F">
        <w:rPr>
          <w:rFonts w:ascii="맑은 고딕" w:eastAsia="맑은 고딕" w:hAnsi="맑은 고딕" w:cs="굴림" w:hint="eastAsia"/>
          <w:b/>
          <w:bCs/>
          <w:color w:val="444444"/>
          <w:kern w:val="0"/>
          <w:sz w:val="27"/>
          <w:szCs w:val="27"/>
        </w:rPr>
        <w:t>0) root 권한으로 변경</w:t>
      </w:r>
    </w:p>
    <w:p w:rsidR="00296B6F" w:rsidRPr="00296B6F" w:rsidRDefault="00296B6F" w:rsidP="00296B6F">
      <w:pPr>
        <w:widowControl/>
        <w:shd w:val="clear" w:color="auto" w:fill="FFFFFF"/>
        <w:wordWrap/>
        <w:autoSpaceDE/>
        <w:autoSpaceDN/>
        <w:spacing w:after="326"/>
        <w:jc w:val="left"/>
        <w:textAlignment w:val="baseline"/>
        <w:rPr>
          <w:rFonts w:asciiTheme="minorEastAsia" w:hAnsiTheme="minorEastAsia" w:cs="굴림"/>
          <w:color w:val="000000" w:themeColor="text1"/>
          <w:kern w:val="0"/>
          <w:sz w:val="19"/>
          <w:szCs w:val="19"/>
        </w:rPr>
      </w:pPr>
      <w:r w:rsidRPr="00296B6F">
        <w:rPr>
          <w:rFonts w:asciiTheme="minorEastAsia" w:hAnsiTheme="minorEastAsia" w:cs="굴림" w:hint="eastAsia"/>
          <w:color w:val="000000" w:themeColor="text1"/>
          <w:kern w:val="0"/>
          <w:sz w:val="19"/>
          <w:szCs w:val="19"/>
        </w:rPr>
        <w:t>기본으로 주어진 계정이 root 가 아닐 경우에만 0번을 따라하세요.. 본문의 모든 명령어는 root 의 권한에서 실행해야 합니다. 자신에게 주어진 계정이 root 계정이 아니라면 다음의 명령어로 root 로 전환해 주도록 합시다.</w:t>
      </w:r>
    </w:p>
    <w:p w:rsidR="00296B6F" w:rsidRPr="00296B6F" w:rsidRDefault="00296B6F" w:rsidP="00296B6F">
      <w:pPr>
        <w:widowControl/>
        <w:shd w:val="clear" w:color="auto" w:fill="FFFFFF"/>
        <w:wordWrap/>
        <w:autoSpaceDE/>
        <w:autoSpaceDN/>
        <w:spacing w:after="326"/>
        <w:jc w:val="left"/>
        <w:textAlignment w:val="baseline"/>
        <w:rPr>
          <w:rFonts w:asciiTheme="minorEastAsia" w:hAnsiTheme="minorEastAsia" w:cs="굴림"/>
          <w:color w:val="000000" w:themeColor="text1"/>
          <w:kern w:val="0"/>
          <w:sz w:val="19"/>
          <w:szCs w:val="19"/>
        </w:rPr>
      </w:pPr>
      <w:r w:rsidRPr="00296B6F">
        <w:rPr>
          <w:rFonts w:asciiTheme="minorEastAsia" w:hAnsiTheme="minorEastAsia" w:cs="굴림" w:hint="eastAsia"/>
          <w:color w:val="000000" w:themeColor="text1"/>
          <w:kern w:val="0"/>
          <w:sz w:val="19"/>
          <w:szCs w:val="19"/>
        </w:rPr>
        <w:t>자신의 계정 보기</w:t>
      </w:r>
    </w:p>
    <w:p w:rsidR="00296B6F" w:rsidRPr="00296B6F" w:rsidRDefault="00296B6F" w:rsidP="00296B6F">
      <w:pPr>
        <w:widowControl/>
        <w:pBdr>
          <w:top w:val="single" w:sz="6" w:space="0" w:color="EDEDED"/>
          <w:left w:val="single" w:sz="6" w:space="0" w:color="EDEDED"/>
          <w:bottom w:val="single" w:sz="6" w:space="0" w:color="EDEDED"/>
          <w:right w:val="single" w:sz="6" w:space="0" w:color="EDEDE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textAlignment w:val="baseline"/>
        <w:rPr>
          <w:rFonts w:asciiTheme="minorEastAsia" w:hAnsiTheme="minorEastAsia" w:cs="Consolas"/>
          <w:color w:val="000000" w:themeColor="text1"/>
          <w:kern w:val="0"/>
          <w:sz w:val="19"/>
          <w:szCs w:val="19"/>
        </w:rPr>
      </w:pPr>
      <w:r w:rsidRPr="00296B6F">
        <w:rPr>
          <w:rFonts w:asciiTheme="minorEastAsia" w:hAnsiTheme="minorEastAsia" w:cs="Consolas"/>
          <w:color w:val="000000" w:themeColor="text1"/>
          <w:kern w:val="0"/>
          <w:sz w:val="19"/>
          <w:szCs w:val="19"/>
        </w:rPr>
        <w:t># whoami</w:t>
      </w:r>
    </w:p>
    <w:p w:rsidR="00296B6F" w:rsidRPr="00296B6F" w:rsidRDefault="00296B6F" w:rsidP="00296B6F">
      <w:pPr>
        <w:widowControl/>
        <w:shd w:val="clear" w:color="auto" w:fill="FFFFFF"/>
        <w:wordWrap/>
        <w:autoSpaceDE/>
        <w:autoSpaceDN/>
        <w:spacing w:after="326"/>
        <w:jc w:val="left"/>
        <w:textAlignment w:val="baseline"/>
        <w:rPr>
          <w:rFonts w:asciiTheme="minorEastAsia" w:hAnsiTheme="minorEastAsia" w:cs="굴림"/>
          <w:color w:val="000000" w:themeColor="text1"/>
          <w:kern w:val="0"/>
          <w:sz w:val="19"/>
          <w:szCs w:val="19"/>
        </w:rPr>
      </w:pPr>
      <w:r w:rsidRPr="00296B6F">
        <w:rPr>
          <w:rFonts w:asciiTheme="minorEastAsia" w:hAnsiTheme="minorEastAsia" w:cs="굴림" w:hint="eastAsia"/>
          <w:color w:val="000000" w:themeColor="text1"/>
          <w:kern w:val="0"/>
          <w:sz w:val="19"/>
          <w:szCs w:val="19"/>
        </w:rPr>
        <w:t>sudo 명령어 실행. root 권한으로 root 로 로그인하는 명령어를 실행한다.</w:t>
      </w:r>
    </w:p>
    <w:p w:rsidR="00296B6F" w:rsidRPr="00296B6F" w:rsidRDefault="00296B6F" w:rsidP="00296B6F">
      <w:pPr>
        <w:widowControl/>
        <w:pBdr>
          <w:top w:val="single" w:sz="6" w:space="0" w:color="EDEDED"/>
          <w:left w:val="single" w:sz="6" w:space="0" w:color="EDEDED"/>
          <w:bottom w:val="single" w:sz="6" w:space="0" w:color="EDEDED"/>
          <w:right w:val="single" w:sz="6" w:space="0" w:color="EDEDE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textAlignment w:val="baseline"/>
        <w:rPr>
          <w:rFonts w:asciiTheme="minorEastAsia" w:hAnsiTheme="minorEastAsia" w:cs="Consolas"/>
          <w:color w:val="000000" w:themeColor="text1"/>
          <w:kern w:val="0"/>
          <w:sz w:val="19"/>
          <w:szCs w:val="19"/>
        </w:rPr>
      </w:pPr>
      <w:r w:rsidRPr="00296B6F">
        <w:rPr>
          <w:rFonts w:asciiTheme="minorEastAsia" w:hAnsiTheme="minorEastAsia" w:cs="Consolas"/>
          <w:color w:val="000000" w:themeColor="text1"/>
          <w:kern w:val="0"/>
          <w:sz w:val="19"/>
          <w:szCs w:val="19"/>
        </w:rPr>
        <w:t># sudo su</w:t>
      </w:r>
    </w:p>
    <w:p w:rsidR="00296B6F" w:rsidRPr="00296B6F" w:rsidRDefault="00296B6F" w:rsidP="00296B6F">
      <w:pPr>
        <w:widowControl/>
        <w:shd w:val="clear" w:color="auto" w:fill="FFFFFF"/>
        <w:wordWrap/>
        <w:autoSpaceDE/>
        <w:autoSpaceDN/>
        <w:spacing w:after="326"/>
        <w:jc w:val="left"/>
        <w:textAlignment w:val="baseline"/>
        <w:rPr>
          <w:rFonts w:asciiTheme="minorEastAsia" w:hAnsiTheme="minorEastAsia" w:cs="굴림"/>
          <w:color w:val="000000" w:themeColor="text1"/>
          <w:kern w:val="0"/>
          <w:sz w:val="19"/>
          <w:szCs w:val="19"/>
        </w:rPr>
      </w:pPr>
      <w:r w:rsidRPr="00296B6F">
        <w:rPr>
          <w:rFonts w:asciiTheme="minorEastAsia" w:hAnsiTheme="minorEastAsia" w:cs="굴림" w:hint="eastAsia"/>
          <w:color w:val="000000" w:themeColor="text1"/>
          <w:kern w:val="0"/>
          <w:sz w:val="19"/>
          <w:szCs w:val="19"/>
        </w:rPr>
        <w:t>자신의 계정 보기</w:t>
      </w:r>
    </w:p>
    <w:p w:rsidR="00296B6F" w:rsidRPr="00296B6F" w:rsidRDefault="00296B6F" w:rsidP="00296B6F">
      <w:pPr>
        <w:widowControl/>
        <w:pBdr>
          <w:top w:val="single" w:sz="6" w:space="0" w:color="EDEDED"/>
          <w:left w:val="single" w:sz="6" w:space="0" w:color="EDEDED"/>
          <w:bottom w:val="single" w:sz="6" w:space="0" w:color="EDEDED"/>
          <w:right w:val="single" w:sz="6" w:space="0" w:color="EDEDE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textAlignment w:val="baseline"/>
        <w:rPr>
          <w:rFonts w:asciiTheme="minorEastAsia" w:hAnsiTheme="minorEastAsia" w:cs="Consolas"/>
          <w:color w:val="000000" w:themeColor="text1"/>
          <w:kern w:val="0"/>
          <w:sz w:val="19"/>
          <w:szCs w:val="19"/>
        </w:rPr>
      </w:pPr>
      <w:r w:rsidRPr="00296B6F">
        <w:rPr>
          <w:rFonts w:asciiTheme="minorEastAsia" w:hAnsiTheme="minorEastAsia" w:cs="Consolas"/>
          <w:color w:val="000000" w:themeColor="text1"/>
          <w:kern w:val="0"/>
          <w:sz w:val="19"/>
          <w:szCs w:val="19"/>
        </w:rPr>
        <w:t># whoami</w:t>
      </w:r>
    </w:p>
    <w:p w:rsidR="00296B6F" w:rsidRPr="00296B6F" w:rsidRDefault="00296B6F" w:rsidP="00296B6F">
      <w:pPr>
        <w:widowControl/>
        <w:shd w:val="clear" w:color="auto" w:fill="FFFFFF"/>
        <w:wordWrap/>
        <w:autoSpaceDE/>
        <w:autoSpaceDN/>
        <w:spacing w:after="326"/>
        <w:jc w:val="left"/>
        <w:textAlignment w:val="baseline"/>
        <w:rPr>
          <w:rFonts w:ascii="맑은 고딕" w:eastAsia="맑은 고딕" w:hAnsi="맑은 고딕" w:cs="굴림"/>
          <w:color w:val="444444"/>
          <w:kern w:val="0"/>
          <w:sz w:val="19"/>
          <w:szCs w:val="19"/>
        </w:rPr>
      </w:pPr>
      <w:r>
        <w:rPr>
          <w:rFonts w:ascii="맑은 고딕" w:eastAsia="맑은 고딕" w:hAnsi="맑은 고딕" w:cs="굴림"/>
          <w:noProof/>
          <w:color w:val="444444"/>
          <w:kern w:val="0"/>
          <w:sz w:val="19"/>
          <w:szCs w:val="19"/>
        </w:rPr>
        <w:drawing>
          <wp:inline distT="0" distB="0" distL="0" distR="0">
            <wp:extent cx="2190750" cy="838200"/>
            <wp:effectExtent l="19050" t="0" r="0" b="0"/>
            <wp:docPr id="46" name="그림 10" descr="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6"/>
                    <pic:cNvPicPr>
                      <a:picLocks noChangeAspect="1" noChangeArrowheads="1"/>
                    </pic:cNvPicPr>
                  </pic:nvPicPr>
                  <pic:blipFill>
                    <a:blip r:embed="rId21" cstate="print"/>
                    <a:srcRect/>
                    <a:stretch>
                      <a:fillRect/>
                    </a:stretch>
                  </pic:blipFill>
                  <pic:spPr bwMode="auto">
                    <a:xfrm>
                      <a:off x="0" y="0"/>
                      <a:ext cx="2190750" cy="838200"/>
                    </a:xfrm>
                    <a:prstGeom prst="rect">
                      <a:avLst/>
                    </a:prstGeom>
                    <a:noFill/>
                    <a:ln w="9525">
                      <a:noFill/>
                      <a:miter lim="800000"/>
                      <a:headEnd/>
                      <a:tailEnd/>
                    </a:ln>
                  </pic:spPr>
                </pic:pic>
              </a:graphicData>
            </a:graphic>
          </wp:inline>
        </w:drawing>
      </w:r>
    </w:p>
    <w:p w:rsidR="00296B6F" w:rsidRPr="00296B6F" w:rsidRDefault="00296B6F" w:rsidP="00296B6F">
      <w:pPr>
        <w:widowControl/>
        <w:shd w:val="clear" w:color="auto" w:fill="FFFFFF"/>
        <w:wordWrap/>
        <w:autoSpaceDE/>
        <w:autoSpaceDN/>
        <w:jc w:val="left"/>
        <w:textAlignment w:val="baseline"/>
        <w:rPr>
          <w:rFonts w:asciiTheme="minorEastAsia" w:hAnsiTheme="minorEastAsia" w:cs="굴림"/>
          <w:color w:val="000000" w:themeColor="text1"/>
          <w:kern w:val="0"/>
          <w:sz w:val="19"/>
          <w:szCs w:val="19"/>
        </w:rPr>
      </w:pPr>
      <w:r w:rsidRPr="00296B6F">
        <w:rPr>
          <w:rFonts w:asciiTheme="minorEastAsia" w:hAnsiTheme="minorEastAsia" w:cs="굴림" w:hint="eastAsia"/>
          <w:color w:val="000000" w:themeColor="text1"/>
          <w:kern w:val="0"/>
          <w:sz w:val="19"/>
          <w:szCs w:val="19"/>
        </w:rPr>
        <w:t>기본 계정의 UserID 는 그림과 다를 수 있음. </w:t>
      </w:r>
      <w:r w:rsidRPr="00296B6F">
        <w:rPr>
          <w:rFonts w:asciiTheme="minorEastAsia" w:hAnsiTheme="minorEastAsia" w:cs="굴림" w:hint="eastAsia"/>
          <w:color w:val="000000" w:themeColor="text1"/>
          <w:kern w:val="0"/>
          <w:sz w:val="19"/>
          <w:szCs w:val="19"/>
          <w:bdr w:val="none" w:sz="0" w:space="0" w:color="auto" w:frame="1"/>
        </w:rPr>
        <w:t>위 예시</w:t>
      </w:r>
      <w:r w:rsidRPr="00296B6F">
        <w:rPr>
          <w:rFonts w:asciiTheme="minorEastAsia" w:hAnsiTheme="minorEastAsia" w:cs="굴림" w:hint="eastAsia"/>
          <w:color w:val="000000" w:themeColor="text1"/>
          <w:kern w:val="0"/>
          <w:sz w:val="19"/>
          <w:szCs w:val="19"/>
        </w:rPr>
        <w:t>에서 </w:t>
      </w:r>
      <w:r w:rsidRPr="00296B6F">
        <w:rPr>
          <w:rFonts w:asciiTheme="minorEastAsia" w:hAnsiTheme="minorEastAsia" w:cs="굴림" w:hint="eastAsia"/>
          <w:color w:val="000000" w:themeColor="text1"/>
          <w:kern w:val="0"/>
          <w:sz w:val="19"/>
          <w:szCs w:val="19"/>
          <w:bdr w:val="none" w:sz="0" w:space="0" w:color="auto" w:frame="1"/>
        </w:rPr>
        <w:t>기본 아이디는 ubuntu</w:t>
      </w:r>
      <w:r w:rsidRPr="00296B6F">
        <w:rPr>
          <w:rFonts w:asciiTheme="minorEastAsia" w:hAnsiTheme="minorEastAsia" w:cs="굴림" w:hint="eastAsia"/>
          <w:color w:val="000000" w:themeColor="text1"/>
          <w:kern w:val="0"/>
          <w:sz w:val="19"/>
          <w:szCs w:val="19"/>
        </w:rPr>
        <w:t> 이다.</w:t>
      </w:r>
    </w:p>
    <w:p w:rsidR="00296B6F" w:rsidRPr="00296B6F" w:rsidRDefault="00296B6F" w:rsidP="00296B6F">
      <w:pPr>
        <w:widowControl/>
        <w:shd w:val="clear" w:color="auto" w:fill="FFFFFF"/>
        <w:wordWrap/>
        <w:autoSpaceDE/>
        <w:autoSpaceDN/>
        <w:spacing w:after="326"/>
        <w:jc w:val="left"/>
        <w:textAlignment w:val="baseline"/>
        <w:rPr>
          <w:rFonts w:asciiTheme="minorEastAsia" w:hAnsiTheme="minorEastAsia" w:cs="굴림"/>
          <w:color w:val="000000" w:themeColor="text1"/>
          <w:kern w:val="0"/>
          <w:sz w:val="19"/>
          <w:szCs w:val="19"/>
        </w:rPr>
      </w:pPr>
      <w:r w:rsidRPr="00296B6F">
        <w:rPr>
          <w:rFonts w:asciiTheme="minorEastAsia" w:hAnsiTheme="minorEastAsia" w:cs="굴림" w:hint="eastAsia"/>
          <w:color w:val="000000" w:themeColor="text1"/>
          <w:kern w:val="0"/>
          <w:sz w:val="19"/>
          <w:szCs w:val="19"/>
        </w:rPr>
        <w:t>sudo 명령어를 사용할 수 있는 계정은 root 와 동급이니 비밀번호 관리에 신중해야한다. 기본 계정의 비밀번호를 매우</w:t>
      </w:r>
      <w:r>
        <w:rPr>
          <w:rFonts w:asciiTheme="minorEastAsia" w:hAnsiTheme="minorEastAsia" w:cs="굴림" w:hint="eastAsia"/>
          <w:color w:val="000000" w:themeColor="text1"/>
          <w:kern w:val="0"/>
          <w:sz w:val="19"/>
          <w:szCs w:val="19"/>
        </w:rPr>
        <w:t xml:space="preserve"> </w:t>
      </w:r>
      <w:r w:rsidRPr="00296B6F">
        <w:rPr>
          <w:rFonts w:asciiTheme="minorEastAsia" w:hAnsiTheme="minorEastAsia" w:cs="굴림" w:hint="eastAsia"/>
          <w:color w:val="000000" w:themeColor="text1"/>
          <w:kern w:val="0"/>
          <w:sz w:val="19"/>
          <w:szCs w:val="19"/>
        </w:rPr>
        <w:t>긴 어려운 것으로 변경해주도록 하자.</w:t>
      </w:r>
    </w:p>
    <w:p w:rsidR="00296B6F" w:rsidRPr="00296B6F" w:rsidRDefault="00296B6F" w:rsidP="00296B6F">
      <w:pPr>
        <w:widowControl/>
        <w:pBdr>
          <w:top w:val="single" w:sz="6" w:space="0" w:color="EDEDED"/>
          <w:left w:val="single" w:sz="6" w:space="0" w:color="EDEDED"/>
          <w:bottom w:val="single" w:sz="6" w:space="0" w:color="EDEDED"/>
          <w:right w:val="single" w:sz="6" w:space="0" w:color="EDEDE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textAlignment w:val="baseline"/>
        <w:rPr>
          <w:rFonts w:asciiTheme="minorEastAsia" w:hAnsiTheme="minorEastAsia" w:cs="Consolas"/>
          <w:color w:val="000000" w:themeColor="text1"/>
          <w:kern w:val="0"/>
          <w:sz w:val="19"/>
          <w:szCs w:val="19"/>
        </w:rPr>
      </w:pPr>
      <w:r w:rsidRPr="00296B6F">
        <w:rPr>
          <w:rFonts w:asciiTheme="minorEastAsia" w:hAnsiTheme="minorEastAsia" w:cs="Consolas"/>
          <w:color w:val="000000" w:themeColor="text1"/>
          <w:kern w:val="0"/>
          <w:sz w:val="19"/>
          <w:szCs w:val="19"/>
        </w:rPr>
        <w:t># passwd ubuntu</w:t>
      </w:r>
    </w:p>
    <w:p w:rsidR="00296B6F" w:rsidRDefault="00296B6F" w:rsidP="00296B6F">
      <w:pPr>
        <w:widowControl/>
        <w:shd w:val="clear" w:color="auto" w:fill="FFFFFF"/>
        <w:wordWrap/>
        <w:autoSpaceDE/>
        <w:autoSpaceDN/>
        <w:spacing w:after="326"/>
        <w:jc w:val="left"/>
        <w:textAlignment w:val="baseline"/>
        <w:rPr>
          <w:rFonts w:ascii="맑은 고딕" w:eastAsia="맑은 고딕" w:hAnsi="맑은 고딕"/>
          <w:color w:val="444444"/>
        </w:rPr>
      </w:pPr>
      <w:r>
        <w:rPr>
          <w:rFonts w:ascii="맑은 고딕" w:eastAsia="맑은 고딕" w:hAnsi="맑은 고딕" w:cs="굴림"/>
          <w:noProof/>
          <w:color w:val="444444"/>
          <w:kern w:val="0"/>
          <w:sz w:val="19"/>
          <w:szCs w:val="19"/>
        </w:rPr>
        <w:lastRenderedPageBreak/>
        <w:drawing>
          <wp:inline distT="0" distB="0" distL="0" distR="0">
            <wp:extent cx="2571750" cy="838200"/>
            <wp:effectExtent l="19050" t="0" r="0" b="0"/>
            <wp:docPr id="45" name="그림 11" descr="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7"/>
                    <pic:cNvPicPr>
                      <a:picLocks noChangeAspect="1" noChangeArrowheads="1"/>
                    </pic:cNvPicPr>
                  </pic:nvPicPr>
                  <pic:blipFill>
                    <a:blip r:embed="rId22" cstate="print"/>
                    <a:srcRect/>
                    <a:stretch>
                      <a:fillRect/>
                    </a:stretch>
                  </pic:blipFill>
                  <pic:spPr bwMode="auto">
                    <a:xfrm>
                      <a:off x="0" y="0"/>
                      <a:ext cx="2571750" cy="838200"/>
                    </a:xfrm>
                    <a:prstGeom prst="rect">
                      <a:avLst/>
                    </a:prstGeom>
                    <a:noFill/>
                    <a:ln w="9525">
                      <a:noFill/>
                      <a:miter lim="800000"/>
                      <a:headEnd/>
                      <a:tailEnd/>
                    </a:ln>
                  </pic:spPr>
                </pic:pic>
              </a:graphicData>
            </a:graphic>
          </wp:inline>
        </w:drawing>
      </w:r>
    </w:p>
    <w:p w:rsidR="00296B6F" w:rsidRPr="00296B6F" w:rsidRDefault="00296B6F" w:rsidP="00296B6F">
      <w:pPr>
        <w:widowControl/>
        <w:shd w:val="clear" w:color="auto" w:fill="FFFFFF"/>
        <w:wordWrap/>
        <w:autoSpaceDE/>
        <w:autoSpaceDN/>
        <w:spacing w:after="326"/>
        <w:jc w:val="left"/>
        <w:textAlignment w:val="baseline"/>
        <w:rPr>
          <w:rFonts w:ascii="맑은 고딕" w:eastAsia="맑은 고딕" w:hAnsi="맑은 고딕" w:cs="굴림"/>
          <w:b/>
          <w:color w:val="000000" w:themeColor="text1"/>
          <w:kern w:val="0"/>
          <w:sz w:val="22"/>
          <w:szCs w:val="19"/>
        </w:rPr>
      </w:pPr>
      <w:r w:rsidRPr="00296B6F">
        <w:rPr>
          <w:rFonts w:ascii="맑은 고딕" w:eastAsia="맑은 고딕" w:hAnsi="맑은 고딕" w:hint="eastAsia"/>
          <w:b/>
          <w:color w:val="000000" w:themeColor="text1"/>
          <w:sz w:val="24"/>
        </w:rPr>
        <w:t>1) 리눅스 버전체크</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#uname -a</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Linux Lael-ubuntu-xenial 4.4.0-21-generic #37-Ubuntu SMP Mon Apr 18 18:33:37 UTC 2016 x86_64 x86_64 x86_64 GNU/Linux</w:t>
      </w:r>
    </w:p>
    <w:p w:rsidR="00296B6F" w:rsidRPr="00296B6F" w:rsidRDefault="00296B6F" w:rsidP="00296B6F">
      <w:pPr>
        <w:pStyle w:val="3"/>
        <w:shd w:val="clear" w:color="auto" w:fill="FFFFFF"/>
        <w:textAlignment w:val="baseline"/>
        <w:rPr>
          <w:rFonts w:ascii="맑은 고딕" w:eastAsia="맑은 고딕" w:hAnsi="맑은 고딕"/>
          <w:color w:val="444444"/>
          <w:sz w:val="24"/>
        </w:rPr>
      </w:pPr>
      <w:r w:rsidRPr="00296B6F">
        <w:rPr>
          <w:rFonts w:ascii="맑은 고딕" w:eastAsia="맑은 고딕" w:hAnsi="맑은 고딕" w:hint="eastAsia"/>
          <w:color w:val="444444"/>
          <w:sz w:val="24"/>
        </w:rPr>
        <w:t>2) Ubuntu 버전체크</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#cat /etc/issue</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Ubuntu 16.04.1 LTS \n \l</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조금 더 자세하게 운영체제 버전정보를 알아보고 싶다면</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lsb_release -a</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해당 명령어는 Ubuntu 에서는 기본적으로 설치되어 있지만 </w:t>
      </w:r>
      <w:r>
        <w:rPr>
          <w:rFonts w:ascii="맑은 고딕" w:eastAsia="맑은 고딕" w:hAnsi="맑은 고딕" w:hint="eastAsia"/>
          <w:color w:val="0000FF"/>
          <w:sz w:val="21"/>
          <w:szCs w:val="21"/>
          <w:bdr w:val="none" w:sz="0" w:space="0" w:color="auto" w:frame="1"/>
        </w:rPr>
        <w:t>CentOS 계열에서는</w:t>
      </w:r>
      <w:r>
        <w:rPr>
          <w:rFonts w:ascii="맑은 고딕" w:eastAsia="맑은 고딕" w:hAnsi="맑은 고딕" w:hint="eastAsia"/>
          <w:color w:val="444444"/>
          <w:sz w:val="21"/>
          <w:szCs w:val="21"/>
        </w:rPr>
        <w:t> 기본패키지가 아니니 사용하려면 </w:t>
      </w:r>
      <w:r>
        <w:rPr>
          <w:rFonts w:ascii="맑은 고딕" w:eastAsia="맑은 고딕" w:hAnsi="맑은 고딕" w:hint="eastAsia"/>
          <w:color w:val="0000FF"/>
          <w:sz w:val="21"/>
          <w:szCs w:val="21"/>
          <w:bdr w:val="none" w:sz="0" w:space="0" w:color="auto" w:frame="1"/>
        </w:rPr>
        <w:t>다음 명령어로 설치</w:t>
      </w:r>
      <w:r>
        <w:rPr>
          <w:rFonts w:ascii="맑은 고딕" w:eastAsia="맑은 고딕" w:hAnsi="맑은 고딕" w:hint="eastAsia"/>
          <w:color w:val="444444"/>
          <w:sz w:val="21"/>
          <w:szCs w:val="21"/>
        </w:rPr>
        <w:t>해주어야 합니다.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yum install redhat-lsb-core</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3) 하드용량체크</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#df -h</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Filesystem      Size  Used Avail Use% Mounted on</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udev            2.0G     0  2.0G   0% /dev</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tmpfs           396M  6.2M  390M   2% /run</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/dev/vda1        85G  3.6G   77G   5% /</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tmpfs           2.0G  192K  2.0G   1% /dev/shm</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tmpfs           5.0M     0  5.0M   0% /run/lock</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tmpfs           2.0G     0  2.0G   0% /sys/fs/cgroup</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tmpfs           396M   92K  396M   1% /run/user/1000</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tmpfs           396M     0  396M   0% /run/user/0</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대략 다 더하면 90G가 나온다.</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4) 메모리 체크</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#free -m</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xml:space="preserve">              total        used        free      shared  buff/cache   available</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Mem:           3951         770        2262          10         918        3116</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Swap:          4093           0        4093</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3951M의 전체메모리중 현재 770M을 사용하고 있고 3116M가 비어있다.</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lastRenderedPageBreak/>
        <w:t>4-1) CPU 코어수 확인</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cpu정보 프로세스를 읽어서 processor 항목이 몇개인지 갯수를 셉니다.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#cat /proc/cpuinfo | grep processor | wc -l</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4124325" cy="314325"/>
            <wp:effectExtent l="19050" t="0" r="9525" b="0"/>
            <wp:docPr id="65" name="그림 14"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3"/>
                    <pic:cNvPicPr>
                      <a:picLocks noChangeAspect="1" noChangeArrowheads="1"/>
                    </pic:cNvPicPr>
                  </pic:nvPicPr>
                  <pic:blipFill>
                    <a:blip r:embed="rId23" cstate="print"/>
                    <a:srcRect/>
                    <a:stretch>
                      <a:fillRect/>
                    </a:stretch>
                  </pic:blipFill>
                  <pic:spPr bwMode="auto">
                    <a:xfrm>
                      <a:off x="0" y="0"/>
                      <a:ext cx="4124325" cy="314325"/>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위의 사진은 6 core 를 뜻합니다.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한번 정도는 다음의 명령어를 확인해 보세요.</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#cat /proc/cpuinfo | grep processor</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#cat /proc/cpuinfo</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5) 현재 서버에 설치된 패키지 최신버전으로 업그레이드</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패키지 목록 갱신.</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update</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현재 운영체제에 설치되어있는 프로그램 최신버전패치</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upgrade</w:t>
      </w:r>
    </w:p>
    <w:p w:rsidR="00296B6F" w:rsidRDefault="00296B6F" w:rsidP="00296B6F">
      <w:pPr>
        <w:pStyle w:val="3"/>
        <w:shd w:val="clear" w:color="auto" w:fill="FFFFFF"/>
        <w:spacing w:after="0" w:afterAutospacing="0"/>
        <w:textAlignment w:val="baseline"/>
        <w:rPr>
          <w:rFonts w:ascii="맑은 고딕" w:eastAsia="맑은 고딕" w:hAnsi="맑은 고딕"/>
          <w:color w:val="444444"/>
        </w:rPr>
      </w:pPr>
      <w:r>
        <w:rPr>
          <w:rFonts w:ascii="맑은 고딕" w:eastAsia="맑은 고딕" w:hAnsi="맑은 고딕" w:hint="eastAsia"/>
          <w:color w:val="444444"/>
        </w:rPr>
        <w:t>6) 시스템 시간 설정</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물론 초기 설치할 때 Asia/Seoul 을 설정했다면 이 작업을 할 필요는 없다. 하지만 또 한다고 해서 문제되지는 않는다.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데비안 패키지 재설정 TimeZone Data 를 실행한다.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#dpkg-reconfigure tzdata</w:t>
      </w:r>
    </w:p>
    <w:p w:rsidR="00296B6F" w:rsidRDefault="00296B6F" w:rsidP="00296B6F">
      <w:pPr>
        <w:pStyle w:val="a6"/>
        <w:shd w:val="clear" w:color="auto" w:fill="FFFFFF"/>
        <w:spacing w:before="0" w:beforeAutospacing="0" w:after="360" w:afterAutospacing="0"/>
        <w:jc w:val="center"/>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GUI 환경이 나올 텐데, 순서대로 Asia - Seoul 을 선택하면 된다.</w:t>
      </w:r>
      <w:r>
        <w:rPr>
          <w:rFonts w:ascii="맑은 고딕" w:eastAsia="맑은 고딕" w:hAnsi="맑은 고딕"/>
          <w:noProof/>
          <w:color w:val="444444"/>
          <w:sz w:val="21"/>
          <w:szCs w:val="21"/>
        </w:rPr>
        <w:drawing>
          <wp:inline distT="0" distB="0" distL="0" distR="0">
            <wp:extent cx="4327212" cy="3048000"/>
            <wp:effectExtent l="19050" t="0" r="0" b="0"/>
            <wp:docPr id="64" name="그림 15" descr="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4"/>
                    <pic:cNvPicPr>
                      <a:picLocks noChangeAspect="1" noChangeArrowheads="1"/>
                    </pic:cNvPicPr>
                  </pic:nvPicPr>
                  <pic:blipFill>
                    <a:blip r:embed="rId24" cstate="print"/>
                    <a:srcRect/>
                    <a:stretch>
                      <a:fillRect/>
                    </a:stretch>
                  </pic:blipFill>
                  <pic:spPr bwMode="auto">
                    <a:xfrm>
                      <a:off x="0" y="0"/>
                      <a:ext cx="4327212" cy="304800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lastRenderedPageBreak/>
        <w:drawing>
          <wp:inline distT="0" distB="0" distL="0" distR="0">
            <wp:extent cx="3629025" cy="809625"/>
            <wp:effectExtent l="19050" t="0" r="9525" b="0"/>
            <wp:docPr id="63" name="그림 16" descr="ubuntu_timezone_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buntu_timezone_1604"/>
                    <pic:cNvPicPr>
                      <a:picLocks noChangeAspect="1" noChangeArrowheads="1"/>
                    </pic:cNvPicPr>
                  </pic:nvPicPr>
                  <pic:blipFill>
                    <a:blip r:embed="rId25" cstate="print"/>
                    <a:srcRect/>
                    <a:stretch>
                      <a:fillRect/>
                    </a:stretch>
                  </pic:blipFill>
                  <pic:spPr bwMode="auto">
                    <a:xfrm>
                      <a:off x="0" y="0"/>
                      <a:ext cx="3629025" cy="809625"/>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7"/>
          <w:szCs w:val="27"/>
        </w:rPr>
      </w:pPr>
      <w:r>
        <w:rPr>
          <w:rFonts w:ascii="맑은 고딕" w:eastAsia="맑은 고딕" w:hAnsi="맑은 고딕" w:hint="eastAsia"/>
          <w:color w:val="444444"/>
        </w:rPr>
        <w:t>7) Hostname 설정</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 서버에 이름을 정하는 것이다. 이름을 잘 정해 두어야 나중에 다중 서버작업을 할 때 헷갈리지 않는다.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2390775" cy="333375"/>
            <wp:effectExtent l="19050" t="0" r="9525" b="0"/>
            <wp:docPr id="62" name="그림 17" descr="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6"/>
                    <pic:cNvPicPr>
                      <a:picLocks noChangeAspect="1" noChangeArrowheads="1"/>
                    </pic:cNvPicPr>
                  </pic:nvPicPr>
                  <pic:blipFill>
                    <a:blip r:embed="rId26" cstate="print"/>
                    <a:srcRect/>
                    <a:stretch>
                      <a:fillRect/>
                    </a:stretch>
                  </pic:blipFill>
                  <pic:spPr bwMode="auto">
                    <a:xfrm>
                      <a:off x="0" y="0"/>
                      <a:ext cx="2390775" cy="333375"/>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위의 뜻은 “li599-115 서버에 root 사용자” 라는 뜻이다.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서버 이름은 </w:t>
      </w:r>
      <w:r>
        <w:rPr>
          <w:rFonts w:ascii="맑은 고딕" w:eastAsia="맑은 고딕" w:hAnsi="맑은 고딕" w:hint="eastAsia"/>
          <w:color w:val="0000FF"/>
          <w:sz w:val="21"/>
          <w:szCs w:val="21"/>
          <w:bdr w:val="none" w:sz="0" w:space="0" w:color="auto" w:frame="1"/>
        </w:rPr>
        <w:t>FQDN(Fully Qualified Domain Name)</w:t>
      </w:r>
      <w:r>
        <w:rPr>
          <w:rFonts w:ascii="맑은 고딕" w:eastAsia="맑은 고딕" w:hAnsi="맑은 고딕" w:hint="eastAsia"/>
          <w:color w:val="444444"/>
          <w:sz w:val="21"/>
          <w:szCs w:val="21"/>
        </w:rPr>
        <w:t>을 쓰는 것이 좋다.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참고로 라엘이의 이 블로그 서버의 hostname은 </w:t>
      </w:r>
      <w:r>
        <w:rPr>
          <w:rFonts w:ascii="맑은 고딕" w:eastAsia="맑은 고딕" w:hAnsi="맑은 고딕" w:hint="eastAsia"/>
          <w:color w:val="0000FF"/>
          <w:sz w:val="21"/>
          <w:szCs w:val="21"/>
          <w:bdr w:val="none" w:sz="0" w:space="0" w:color="auto" w:frame="1"/>
        </w:rPr>
        <w:t>blog.lael.be</w:t>
      </w:r>
      <w:r>
        <w:rPr>
          <w:rFonts w:ascii="맑은 고딕" w:eastAsia="맑은 고딕" w:hAnsi="맑은 고딕" w:hint="eastAsia"/>
          <w:color w:val="444444"/>
          <w:sz w:val="21"/>
          <w:szCs w:val="21"/>
        </w:rPr>
        <w:t> 이다.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#vi /etc/hostname</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#hostname -F /etc/hostname</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서버에 재 접속하면 적용된 것을 확인 할 수 있을 것이다.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1524000" cy="723900"/>
            <wp:effectExtent l="19050" t="0" r="0" b="0"/>
            <wp:docPr id="61" name="그림 18" descr="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7"/>
                    <pic:cNvPicPr>
                      <a:picLocks noChangeAspect="1" noChangeArrowheads="1"/>
                    </pic:cNvPicPr>
                  </pic:nvPicPr>
                  <pic:blipFill>
                    <a:blip r:embed="rId27" cstate="print"/>
                    <a:srcRect/>
                    <a:stretch>
                      <a:fillRect/>
                    </a:stretch>
                  </pic:blipFill>
                  <pic:spPr bwMode="auto">
                    <a:xfrm>
                      <a:off x="0" y="0"/>
                      <a:ext cx="1524000" cy="72390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서버의 </w:t>
      </w:r>
      <w:r>
        <w:rPr>
          <w:rFonts w:ascii="맑은 고딕" w:eastAsia="맑은 고딕" w:hAnsi="맑은 고딕" w:hint="eastAsia"/>
          <w:color w:val="800080"/>
          <w:sz w:val="21"/>
          <w:szCs w:val="21"/>
          <w:bdr w:val="none" w:sz="0" w:space="0" w:color="auto" w:frame="1"/>
        </w:rPr>
        <w:t>/etc/hosts</w:t>
      </w:r>
      <w:r>
        <w:rPr>
          <w:rFonts w:ascii="맑은 고딕" w:eastAsia="맑은 고딕" w:hAnsi="맑은 고딕" w:hint="eastAsia"/>
          <w:color w:val="444444"/>
          <w:sz w:val="21"/>
          <w:szCs w:val="21"/>
        </w:rPr>
        <w:t> 에 해당 이름을 등록해두도록 하자.</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127.0.0.1    myserver1</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4381500" cy="1343025"/>
            <wp:effectExtent l="19050" t="0" r="0" b="0"/>
            <wp:docPr id="60" name="그림 19" descr="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8"/>
                    <pic:cNvPicPr>
                      <a:picLocks noChangeAspect="1" noChangeArrowheads="1"/>
                    </pic:cNvPicPr>
                  </pic:nvPicPr>
                  <pic:blipFill>
                    <a:blip r:embed="rId28" cstate="print"/>
                    <a:srcRect/>
                    <a:stretch>
                      <a:fillRect/>
                    </a:stretch>
                  </pic:blipFill>
                  <pic:spPr bwMode="auto">
                    <a:xfrm>
                      <a:off x="0" y="0"/>
                      <a:ext cx="4381500" cy="1343025"/>
                    </a:xfrm>
                    <a:prstGeom prst="rect">
                      <a:avLst/>
                    </a:prstGeom>
                    <a:noFill/>
                    <a:ln w="9525">
                      <a:noFill/>
                      <a:miter lim="800000"/>
                      <a:headEnd/>
                      <a:tailEnd/>
                    </a:ln>
                  </pic:spPr>
                </pic:pic>
              </a:graphicData>
            </a:graphic>
          </wp:inline>
        </w:drawing>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추가) 메일 발송프로그램 설치하기</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많은 프로그램에서 mail() 함수를 사용한다. 이 함수는 서버의 sendmail 프로그램에게 메일발송을 요청한다.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메일문의, 가입시 환영메일, 비밀번호 찾기 메일, 이메일인증 등 널리 사용된다. 서버가 메일 발송을 할 수 있게 sendmail 을 설치하자.</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lastRenderedPageBreak/>
        <w:t># apt-get install sendmail</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이것은 오직 </w:t>
      </w:r>
      <w:r>
        <w:rPr>
          <w:rFonts w:ascii="맑은 고딕" w:eastAsia="맑은 고딕" w:hAnsi="맑은 고딕" w:hint="eastAsia"/>
          <w:color w:val="800080"/>
          <w:sz w:val="21"/>
          <w:szCs w:val="21"/>
          <w:bdr w:val="none" w:sz="0" w:space="0" w:color="auto" w:frame="1"/>
        </w:rPr>
        <w:t>웹사이트에서 메일을 보내기 위한 것</w:t>
      </w:r>
      <w:r>
        <w:rPr>
          <w:rFonts w:ascii="맑은 고딕" w:eastAsia="맑은 고딕" w:hAnsi="맑은 고딕" w:hint="eastAsia"/>
          <w:color w:val="444444"/>
          <w:sz w:val="21"/>
          <w:szCs w:val="21"/>
        </w:rPr>
        <w:t>이다.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800080"/>
          <w:sz w:val="21"/>
          <w:szCs w:val="21"/>
          <w:bdr w:val="none" w:sz="0" w:space="0" w:color="auto" w:frame="1"/>
        </w:rPr>
        <w:t>아이디@당신의도메인.com</w:t>
      </w:r>
      <w:r>
        <w:rPr>
          <w:rFonts w:ascii="맑은 고딕" w:eastAsia="맑은 고딕" w:hAnsi="맑은 고딕" w:hint="eastAsia"/>
          <w:color w:val="444444"/>
          <w:sz w:val="21"/>
          <w:szCs w:val="21"/>
        </w:rPr>
        <w:t> 같은 것을 하고 싶다면 절대로 직접 구축하려고 하지 말고 </w:t>
      </w:r>
      <w:hyperlink r:id="rId29" w:tgtFrame="_blank" w:history="1">
        <w:r>
          <w:rPr>
            <w:rStyle w:val="a8"/>
            <w:rFonts w:ascii="맑은 고딕" w:eastAsia="맑은 고딕" w:hAnsi="맑은 고딕" w:hint="eastAsia"/>
            <w:color w:val="777777"/>
            <w:sz w:val="21"/>
            <w:szCs w:val="21"/>
            <w:bdr w:val="none" w:sz="0" w:space="0" w:color="auto" w:frame="1"/>
          </w:rPr>
          <w:t>구글앱스</w:t>
        </w:r>
      </w:hyperlink>
      <w:r>
        <w:rPr>
          <w:rFonts w:ascii="맑은 고딕" w:eastAsia="맑은 고딕" w:hAnsi="맑은 고딕" w:hint="eastAsia"/>
          <w:color w:val="444444"/>
          <w:sz w:val="21"/>
          <w:szCs w:val="21"/>
        </w:rPr>
        <w:t>, 도메인 구입처, 클라우드서버 업체의 메일호스팅, 서버호스팅업체의 메일호스팅 을 사용하도록 하자.</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vi /etc/mail/local-host-names</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2552700" cy="2457450"/>
            <wp:effectExtent l="19050" t="0" r="0" b="0"/>
            <wp:docPr id="59" name="그림 20" descr="q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v3"/>
                    <pic:cNvPicPr>
                      <a:picLocks noChangeAspect="1" noChangeArrowheads="1"/>
                    </pic:cNvPicPr>
                  </pic:nvPicPr>
                  <pic:blipFill>
                    <a:blip r:embed="rId30" cstate="print"/>
                    <a:srcRect/>
                    <a:stretch>
                      <a:fillRect/>
                    </a:stretch>
                  </pic:blipFill>
                  <pic:spPr bwMode="auto">
                    <a:xfrm>
                      <a:off x="0" y="0"/>
                      <a:ext cx="2552700" cy="245745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localhost 를 제외하고 나머지 항목은 지운다. 이곳에 쓰여진 도메인은 sendmail 발송시 목적 메일서버조회(mx record query)를 하지 않고 로컬로 보낸다.</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8) Apache2 설치</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 apache2</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16.04 LTS 에서는 apache 2.4.x 가 설치된다. (2016년 4월 21일 현재 최신버전은 Apache 2.4.18 이다.)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가끔씩 </w:t>
      </w:r>
      <w:r>
        <w:rPr>
          <w:rFonts w:ascii="맑은 고딕" w:eastAsia="맑은 고딕" w:hAnsi="맑은 고딕" w:hint="eastAsia"/>
          <w:color w:val="000080"/>
          <w:sz w:val="21"/>
          <w:szCs w:val="21"/>
          <w:bdr w:val="none" w:sz="0" w:space="0" w:color="auto" w:frame="1"/>
        </w:rPr>
        <w:t>apt-get update</w:t>
      </w:r>
      <w:r>
        <w:rPr>
          <w:rFonts w:ascii="맑은 고딕" w:eastAsia="맑은 고딕" w:hAnsi="맑은 고딕" w:hint="eastAsia"/>
          <w:color w:val="444444"/>
          <w:sz w:val="21"/>
          <w:szCs w:val="21"/>
        </w:rPr>
        <w:t> 및 </w:t>
      </w:r>
      <w:r>
        <w:rPr>
          <w:rFonts w:ascii="맑은 고딕" w:eastAsia="맑은 고딕" w:hAnsi="맑은 고딕" w:hint="eastAsia"/>
          <w:color w:val="000080"/>
          <w:sz w:val="21"/>
          <w:szCs w:val="21"/>
          <w:bdr w:val="none" w:sz="0" w:space="0" w:color="auto" w:frame="1"/>
        </w:rPr>
        <w:t>apt-get upgrade</w:t>
      </w:r>
      <w:r>
        <w:rPr>
          <w:rFonts w:ascii="맑은 고딕" w:eastAsia="맑은 고딕" w:hAnsi="맑은 고딕" w:hint="eastAsia"/>
          <w:color w:val="444444"/>
          <w:sz w:val="21"/>
          <w:szCs w:val="21"/>
        </w:rPr>
        <w:t> 를 실행하면 아무런 문제없이 최신버전으로 업데이트 될 것이다. 설치가 완료되면 자동적용 및 시작된다.버전체크</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apache2 -v</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0000FF"/>
          <w:sz w:val="21"/>
          <w:szCs w:val="21"/>
          <w:bdr w:val="none" w:sz="0" w:space="0" w:color="auto" w:frame="1"/>
        </w:rPr>
      </w:pPr>
      <w:r>
        <w:rPr>
          <w:rFonts w:ascii="맑은 고딕" w:eastAsia="맑은 고딕" w:hAnsi="맑은 고딕"/>
          <w:noProof/>
          <w:color w:val="444444"/>
          <w:sz w:val="21"/>
          <w:szCs w:val="21"/>
        </w:rPr>
        <w:drawing>
          <wp:inline distT="0" distB="0" distL="0" distR="0">
            <wp:extent cx="2676525" cy="457200"/>
            <wp:effectExtent l="19050" t="0" r="9525" b="0"/>
            <wp:docPr id="58" name="그림 21" descr="apache_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ache_1604"/>
                    <pic:cNvPicPr>
                      <a:picLocks noChangeAspect="1" noChangeArrowheads="1"/>
                    </pic:cNvPicPr>
                  </pic:nvPicPr>
                  <pic:blipFill>
                    <a:blip r:embed="rId31" cstate="print"/>
                    <a:srcRect/>
                    <a:stretch>
                      <a:fillRect/>
                    </a:stretch>
                  </pic:blipFill>
                  <pic:spPr bwMode="auto">
                    <a:xfrm>
                      <a:off x="0" y="0"/>
                      <a:ext cx="2676525" cy="457200"/>
                    </a:xfrm>
                    <a:prstGeom prst="rect">
                      <a:avLst/>
                    </a:prstGeom>
                    <a:noFill/>
                    <a:ln w="9525">
                      <a:noFill/>
                      <a:miter lim="800000"/>
                      <a:headEnd/>
                      <a:tailEnd/>
                    </a:ln>
                  </pic:spPr>
                </pic:pic>
              </a:graphicData>
            </a:graphic>
          </wp:inline>
        </w:drawing>
      </w:r>
      <w:r>
        <w:rPr>
          <w:rFonts w:ascii="맑은 고딕" w:eastAsia="맑은 고딕" w:hAnsi="맑은 고딕" w:hint="eastAsia"/>
          <w:color w:val="444444"/>
          <w:sz w:val="21"/>
          <w:szCs w:val="21"/>
        </w:rPr>
        <w:br/>
        <w:t>확인해본다.</w:t>
      </w:r>
      <w:r>
        <w:rPr>
          <w:rFonts w:ascii="맑은 고딕" w:eastAsia="맑은 고딕" w:hAnsi="맑은 고딕" w:hint="eastAsia"/>
          <w:color w:val="444444"/>
          <w:sz w:val="21"/>
          <w:szCs w:val="21"/>
        </w:rPr>
        <w:br/>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0000FF"/>
          <w:sz w:val="21"/>
          <w:szCs w:val="21"/>
          <w:bdr w:val="none" w:sz="0" w:space="0" w:color="auto" w:frame="1"/>
        </w:rPr>
        <w:t>http://</w:t>
      </w:r>
      <w:r w:rsidRPr="00296B6F">
        <w:t xml:space="preserve"> </w:t>
      </w:r>
      <w:r w:rsidRPr="00296B6F">
        <w:rPr>
          <w:rFonts w:ascii="맑은 고딕" w:eastAsia="맑은 고딕" w:hAnsi="맑은 고딕"/>
          <w:color w:val="0000FF"/>
          <w:sz w:val="21"/>
          <w:szCs w:val="21"/>
          <w:bdr w:val="none" w:sz="0" w:space="0" w:color="auto" w:frame="1"/>
        </w:rPr>
        <w:t>192.168.219.109</w:t>
      </w:r>
      <w:r w:rsidRPr="00296B6F">
        <w:rPr>
          <w:rFonts w:ascii="맑은 고딕" w:eastAsia="맑은 고딕" w:hAnsi="맑은 고딕" w:hint="eastAsia"/>
          <w:color w:val="0000FF"/>
          <w:sz w:val="21"/>
          <w:szCs w:val="21"/>
          <w:bdr w:val="none" w:sz="0" w:space="0" w:color="auto" w:frame="1"/>
        </w:rPr>
        <w:t xml:space="preserve"> </w:t>
      </w:r>
      <w:r>
        <w:rPr>
          <w:rFonts w:ascii="맑은 고딕" w:eastAsia="맑은 고딕" w:hAnsi="맑은 고딕" w:hint="eastAsia"/>
          <w:color w:val="444444"/>
          <w:sz w:val="21"/>
          <w:szCs w:val="21"/>
        </w:rPr>
        <w:t>(서버의 아이피)</w:t>
      </w:r>
      <w:r>
        <w:rPr>
          <w:rFonts w:ascii="맑은 고딕" w:eastAsia="맑은 고딕" w:hAnsi="맑은 고딕" w:hint="eastAsia"/>
          <w:color w:val="444444"/>
          <w:sz w:val="21"/>
          <w:szCs w:val="21"/>
        </w:rPr>
        <w:br/>
        <w:t>웹브라우져에 기본 설명페이지가 뜨면 성공.</w:t>
      </w:r>
      <w:r>
        <w:rPr>
          <w:rFonts w:ascii="맑은 고딕" w:eastAsia="맑은 고딕" w:hAnsi="맑은 고딕" w:hint="eastAsia"/>
          <w:color w:val="444444"/>
          <w:sz w:val="21"/>
          <w:szCs w:val="21"/>
        </w:rPr>
        <w:br/>
      </w:r>
      <w:r>
        <w:rPr>
          <w:rFonts w:ascii="맑은 고딕" w:eastAsia="맑은 고딕" w:hAnsi="맑은 고딕" w:hint="eastAsia"/>
          <w:color w:val="444444"/>
          <w:sz w:val="21"/>
          <w:szCs w:val="21"/>
        </w:rPr>
        <w:lastRenderedPageBreak/>
        <w:t>(참고로 기본으로 보여지는 파일은 /var/www/html/index.html 이다.)</w:t>
      </w:r>
      <w:r>
        <w:rPr>
          <w:rFonts w:ascii="맑은 고딕" w:eastAsia="맑은 고딕" w:hAnsi="맑은 고딕" w:hint="eastAsia"/>
          <w:color w:val="444444"/>
          <w:sz w:val="21"/>
          <w:szCs w:val="21"/>
        </w:rPr>
        <w:br/>
        <w:t>기본 파일을 지운다.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#rm /var/www/html/index.html</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기타 주로 사용되는 모듈을 활성화, 필요 없는 모듈은 비활성화 한다. 아래 모듈에 대한 자세한 설명은… 생략한다. 사용에 문제가 발생하지 않는 최상의 방식이라고 이해하면 된다.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#a2enmod rewrite</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#a2enmod headers</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#a2enmod ssl</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#a2dismod -f autoindex</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r>
        <w:rPr>
          <w:rFonts w:ascii="맑은 고딕" w:eastAsia="맑은 고딕" w:hAnsi="맑은 고딕" w:hint="eastAsia"/>
          <w:color w:val="800080"/>
          <w:sz w:val="21"/>
          <w:szCs w:val="21"/>
          <w:bdr w:val="none" w:sz="0" w:space="0" w:color="auto" w:frame="1"/>
        </w:rPr>
        <w:t>#추가 보안패치</w:t>
      </w:r>
      <w:r>
        <w:rPr>
          <w:rFonts w:ascii="맑은 고딕" w:eastAsia="맑은 고딕" w:hAnsi="맑은 고딕" w:hint="eastAsia"/>
          <w:color w:val="444444"/>
          <w:sz w:val="21"/>
          <w:szCs w:val="21"/>
        </w:rPr>
        <w:t>. (.git, .svn, .env 등 dot로 시작하는 파일 및 폴더 보호, Web Access가 되어서는 안될 파일들의 접근 제어)</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vi /etc/apache2/apache2.conf</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파일 중간의 </w:t>
      </w:r>
      <w:r>
        <w:rPr>
          <w:rFonts w:ascii="맑은 고딕" w:eastAsia="맑은 고딕" w:hAnsi="맑은 고딕" w:hint="eastAsia"/>
          <w:color w:val="000080"/>
          <w:sz w:val="21"/>
          <w:szCs w:val="21"/>
          <w:bdr w:val="none" w:sz="0" w:space="0" w:color="auto" w:frame="1"/>
        </w:rPr>
        <w:t>&lt;FilesMatch “^\.ht”&gt;</w:t>
      </w:r>
      <w:r>
        <w:rPr>
          <w:rFonts w:ascii="맑은 고딕" w:eastAsia="맑은 고딕" w:hAnsi="맑은 고딕" w:hint="eastAsia"/>
          <w:color w:val="444444"/>
          <w:sz w:val="21"/>
          <w:szCs w:val="21"/>
        </w:rPr>
        <w:t> 구문 다음에 추가한다.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t xml:space="preserve"> </w:t>
      </w:r>
      <w:r>
        <w:rPr>
          <w:rFonts w:ascii="맑은 고딕" w:eastAsia="맑은 고딕" w:hAnsi="맑은 고딕"/>
          <w:noProof/>
          <w:color w:val="444444"/>
          <w:sz w:val="21"/>
          <w:szCs w:val="21"/>
        </w:rPr>
        <w:drawing>
          <wp:inline distT="0" distB="0" distL="0" distR="0">
            <wp:extent cx="5219700" cy="5413023"/>
            <wp:effectExtent l="19050" t="0" r="0" b="0"/>
            <wp:docPr id="57" name="그림 22" descr="apache2-conf-161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pache2-conf-161022-2"/>
                    <pic:cNvPicPr>
                      <a:picLocks noChangeAspect="1" noChangeArrowheads="1"/>
                    </pic:cNvPicPr>
                  </pic:nvPicPr>
                  <pic:blipFill>
                    <a:blip r:embed="rId32" cstate="print"/>
                    <a:srcRect/>
                    <a:stretch>
                      <a:fillRect/>
                    </a:stretch>
                  </pic:blipFill>
                  <pic:spPr bwMode="auto">
                    <a:xfrm>
                      <a:off x="0" y="0"/>
                      <a:ext cx="5221311" cy="5414694"/>
                    </a:xfrm>
                    <a:prstGeom prst="rect">
                      <a:avLst/>
                    </a:prstGeom>
                    <a:noFill/>
                    <a:ln w="9525">
                      <a:noFill/>
                      <a:miter lim="800000"/>
                      <a:headEnd/>
                      <a:tailEnd/>
                    </a:ln>
                  </pic:spPr>
                </pic:pic>
              </a:graphicData>
            </a:graphic>
          </wp:inline>
        </w:drawing>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lastRenderedPageBreak/>
        <w:t>9) PHP 7.0설치</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 php</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6057900" cy="2152650"/>
            <wp:effectExtent l="19050" t="0" r="0" b="0"/>
            <wp:docPr id="56" name="그림 23" descr="ubuntu_1604_ph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buntu_1604_php7"/>
                    <pic:cNvPicPr>
                      <a:picLocks noChangeAspect="1" noChangeArrowheads="1"/>
                    </pic:cNvPicPr>
                  </pic:nvPicPr>
                  <pic:blipFill>
                    <a:blip r:embed="rId33" cstate="print"/>
                    <a:srcRect/>
                    <a:stretch>
                      <a:fillRect/>
                    </a:stretch>
                  </pic:blipFill>
                  <pic:spPr bwMode="auto">
                    <a:xfrm>
                      <a:off x="0" y="0"/>
                      <a:ext cx="6057900" cy="215265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16.04 에서는 PHP 7.0.x 가 설치된다.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PHP-아파치 연동모듈 설치</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w:t>
      </w:r>
      <w:r>
        <w:rPr>
          <w:rFonts w:ascii="Consolas" w:hAnsi="Consolas" w:cs="Consolas" w:hint="eastAsia"/>
          <w:color w:val="666666"/>
          <w:sz w:val="21"/>
          <w:szCs w:val="21"/>
        </w:rPr>
        <w:t xml:space="preserve"> </w:t>
      </w:r>
      <w:r>
        <w:rPr>
          <w:rFonts w:ascii="Consolas" w:hAnsi="Consolas" w:cs="Consolas"/>
          <w:color w:val="666666"/>
          <w:sz w:val="21"/>
          <w:szCs w:val="21"/>
        </w:rPr>
        <w:t>libapache2-mod-php7.0</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기타 주로 사용되는 모듈을 설치한다.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xml:space="preserve"> - 암호화 모듈</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 php-mcrypt</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xml:space="preserve"> </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다국어 처리모듈</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 php-mbstring</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xml:space="preserve"> </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이미지처리 모듈</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 php-gd</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xml:space="preserve"> </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원격지 정보 불러는 모듈 (워드프레스, 드루팔 등에서 쓰임)</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 php-curl php-xml</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xml:space="preserve">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-추가로 설치하고 싶은 모듈이 있으면</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#apt-cache search php-</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라고 입력해서 설치가능한 패키지를 검색후 install 하도록 하자.</w:t>
      </w:r>
      <w:r>
        <w:rPr>
          <w:rFonts w:ascii="맑은 고딕" w:eastAsia="맑은 고딕" w:hAnsi="맑은 고딕" w:hint="eastAsia"/>
          <w:color w:val="444444"/>
          <w:sz w:val="21"/>
          <w:szCs w:val="21"/>
        </w:rPr>
        <w:br/>
      </w:r>
      <w:r>
        <w:rPr>
          <w:rFonts w:ascii="맑은 고딕" w:eastAsia="맑은 고딕" w:hAnsi="맑은 고딕"/>
          <w:noProof/>
          <w:color w:val="444444"/>
          <w:sz w:val="21"/>
          <w:szCs w:val="21"/>
        </w:rPr>
        <w:drawing>
          <wp:inline distT="0" distB="0" distL="0" distR="0">
            <wp:extent cx="5010150" cy="3219450"/>
            <wp:effectExtent l="19050" t="0" r="0" b="0"/>
            <wp:docPr id="55" name="그림 24" descr="ubuntu_1604_apt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buntu_1604_aptcache"/>
                    <pic:cNvPicPr>
                      <a:picLocks noChangeAspect="1" noChangeArrowheads="1"/>
                    </pic:cNvPicPr>
                  </pic:nvPicPr>
                  <pic:blipFill>
                    <a:blip r:embed="rId34" cstate="print"/>
                    <a:srcRect/>
                    <a:stretch>
                      <a:fillRect/>
                    </a:stretch>
                  </pic:blipFill>
                  <pic:spPr bwMode="auto">
                    <a:xfrm>
                      <a:off x="0" y="0"/>
                      <a:ext cx="5010150" cy="321945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아파치 재시작(적용을 위해서)</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#service apache2 restart</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버전체크</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#php -v</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PHP 7.0.4-7ubuntu2 (cli) ( NTS )</w:t>
      </w:r>
      <w:r>
        <w:rPr>
          <w:rFonts w:ascii="맑은 고딕" w:eastAsia="맑은 고딕" w:hAnsi="맑은 고딕" w:hint="eastAsia"/>
          <w:color w:val="444444"/>
          <w:sz w:val="21"/>
          <w:szCs w:val="21"/>
        </w:rPr>
        <w:br/>
        <w:t>Copyright (c) 1997-2016 The PHP Group</w:t>
      </w:r>
      <w:r>
        <w:rPr>
          <w:rFonts w:ascii="맑은 고딕" w:eastAsia="맑은 고딕" w:hAnsi="맑은 고딕" w:hint="eastAsia"/>
          <w:color w:val="444444"/>
          <w:sz w:val="21"/>
          <w:szCs w:val="21"/>
        </w:rPr>
        <w:br/>
        <w:t>Zend Engine v3.0.0, Copyright (c) 1998-2016 Zend Technologies</w:t>
      </w:r>
      <w:r>
        <w:rPr>
          <w:rFonts w:ascii="맑은 고딕" w:eastAsia="맑은 고딕" w:hAnsi="맑은 고딕" w:hint="eastAsia"/>
          <w:color w:val="444444"/>
          <w:sz w:val="21"/>
          <w:szCs w:val="21"/>
        </w:rPr>
        <w:br/>
        <w:t>with Zend OPcache v7.0.6-dev, Copyright (c) 1999-2016, by Zend Technologies</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7.0.4 버전이다. (당신이 설치한 버전은 이것보다 높을 것이다.)</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10 - 1) MariaDB 설치</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mysql 과 mariadb 는 완전 API 호환된다.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 mariadb-server</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MariaDB 10.0.24 이 설치된다.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800080"/>
          <w:sz w:val="21"/>
          <w:szCs w:val="21"/>
          <w:bdr w:val="none" w:sz="0" w:space="0" w:color="auto" w:frame="1"/>
        </w:rPr>
        <w:t>MariaDB 초기화.</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14.04 LTS까지는 자동으로 처리되던 작업인데.. 분리되었다.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아무튼 데이터베이스 초기화 작업을 하도록 하자. 다음의 명령어 실행하자.</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/usr/bin/mysql_secure_installation</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0000FF"/>
          <w:sz w:val="21"/>
          <w:szCs w:val="21"/>
          <w:bdr w:val="none" w:sz="0" w:space="0" w:color="auto" w:frame="1"/>
        </w:rPr>
        <w:t>모르면 엔터</w:t>
      </w:r>
      <w:r>
        <w:rPr>
          <w:rFonts w:ascii="맑은 고딕" w:eastAsia="맑은 고딕" w:hAnsi="맑은 고딕" w:hint="eastAsia"/>
          <w:color w:val="444444"/>
          <w:sz w:val="21"/>
          <w:szCs w:val="21"/>
        </w:rPr>
        <w:t> 누르면 된다. (비밀번호만 설정하고 나머지는 엔터) 잘못한 것 같으면 위 명령어를 다시 실행하면 된다.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root 의 인증 플러그인 정보 제거하기</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MySQL에 플러그인이라는 개념이 생겼다. 그 중 하나가 서버사이드 인증이다.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예를들어 </w:t>
      </w:r>
      <w:r>
        <w:rPr>
          <w:rFonts w:ascii="맑은 고딕" w:eastAsia="맑은 고딕" w:hAnsi="맑은 고딕" w:hint="eastAsia"/>
          <w:color w:val="0000FF"/>
          <w:sz w:val="21"/>
          <w:szCs w:val="21"/>
          <w:bdr w:val="none" w:sz="0" w:space="0" w:color="auto" w:frame="1"/>
        </w:rPr>
        <w:t>Linux의 myuser1</w:t>
      </w:r>
      <w:r>
        <w:rPr>
          <w:rFonts w:ascii="맑은 고딕" w:eastAsia="맑은 고딕" w:hAnsi="맑은 고딕" w:hint="eastAsia"/>
          <w:color w:val="444444"/>
          <w:sz w:val="21"/>
          <w:szCs w:val="21"/>
        </w:rPr>
        <w:t> 사용자와 </w:t>
      </w:r>
      <w:r>
        <w:rPr>
          <w:rFonts w:ascii="맑은 고딕" w:eastAsia="맑은 고딕" w:hAnsi="맑은 고딕" w:hint="eastAsia"/>
          <w:color w:val="0000FF"/>
          <w:sz w:val="21"/>
          <w:szCs w:val="21"/>
          <w:bdr w:val="none" w:sz="0" w:space="0" w:color="auto" w:frame="1"/>
        </w:rPr>
        <w:t>MySQL(MariaDB)의 myuser1</w:t>
      </w:r>
      <w:r>
        <w:rPr>
          <w:rFonts w:ascii="맑은 고딕" w:eastAsia="맑은 고딕" w:hAnsi="맑은 고딕" w:hint="eastAsia"/>
          <w:color w:val="444444"/>
          <w:sz w:val="21"/>
          <w:szCs w:val="21"/>
        </w:rPr>
        <w:t> 과 연결이 되는 경우이다. (비밀번호 필요없이 쉘인증)</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root 사용자가 기본값으로 unix_socket Auth Plugin 이 설정되어 있는데… 이건 실 사용에 많은 불편함을 준다. 기존과 같이 비밀번호 인증 방식으로 바꾸도록 하자.</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Linux root 사용자로 로그인한 상태에서</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mysql</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(현재는 unix_socket 인증방식이라서 Linux root 사용자는 MySQL(MariaDB) root 계정에 비밀번호 없이 로그인 할 수 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4514850" cy="2190750"/>
            <wp:effectExtent l="19050" t="0" r="0" b="0"/>
            <wp:docPr id="54" name="그림 25" descr="mysql_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_1604"/>
                    <pic:cNvPicPr>
                      <a:picLocks noChangeAspect="1" noChangeArrowheads="1"/>
                    </pic:cNvPicPr>
                  </pic:nvPicPr>
                  <pic:blipFill>
                    <a:blip r:embed="rId35" cstate="print"/>
                    <a:srcRect/>
                    <a:stretch>
                      <a:fillRect/>
                    </a:stretch>
                  </pic:blipFill>
                  <pic:spPr bwMode="auto">
                    <a:xfrm>
                      <a:off x="0" y="0"/>
                      <a:ext cx="4514850" cy="2190750"/>
                    </a:xfrm>
                    <a:prstGeom prst="rect">
                      <a:avLst/>
                    </a:prstGeom>
                    <a:noFill/>
                    <a:ln w="9525">
                      <a:noFill/>
                      <a:miter lim="800000"/>
                      <a:headEnd/>
                      <a:tailEnd/>
                    </a:ln>
                  </pic:spPr>
                </pic:pic>
              </a:graphicData>
            </a:graphic>
          </wp:inline>
        </w:drawing>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use mysql;</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update user set plugin='' where User='root';</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flush privileges;</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exit;</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 php-mysql</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DB 연동모듈 설치. 완전 호환되기 때문에 mysql 이라고 해도 mariadb 사용가능.</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MYSQL 콘솔 클라이언트 버전체크</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#mysql -V</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mysql  Ver 15.1 Distrib 10.0.24-MariaDB, for debian-linux-gnu (x86_64) using readline 5.2</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10 - 2) 기본 언어셋 설정(중요)</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 단계를 건너뛰면 DB가 latin1 으로 생성되며 추후 DB작업에 문제가 생길 수 있다.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#vi /etc/mysql/mariadb.conf.d/50-server.cnf</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xml:space="preserve"> (vi 에디터 사용방법을 모른다면 ftp 클라이언트를 사용하여 서버에 로그인 후 해당파일을 수정하고 덮어쓰기한다.)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[mysqld] 항목에 </w:t>
      </w:r>
      <w:r>
        <w:rPr>
          <w:rFonts w:ascii="맑은 고딕" w:eastAsia="맑은 고딕" w:hAnsi="맑은 고딕" w:hint="eastAsia"/>
          <w:color w:val="0000FF"/>
          <w:sz w:val="21"/>
          <w:szCs w:val="21"/>
          <w:bdr w:val="none" w:sz="0" w:space="0" w:color="auto" w:frame="1"/>
        </w:rPr>
        <w:t>다음 2 줄</w:t>
      </w:r>
      <w:r>
        <w:rPr>
          <w:rFonts w:ascii="맑은 고딕" w:eastAsia="맑은 고딕" w:hAnsi="맑은 고딕" w:hint="eastAsia"/>
          <w:color w:val="444444"/>
          <w:sz w:val="21"/>
          <w:szCs w:val="21"/>
        </w:rPr>
        <w:t>을 추가한다.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2015년도 부터는 아래와 같이 </w:t>
      </w:r>
      <w:r>
        <w:rPr>
          <w:rFonts w:ascii="맑은 고딕" w:eastAsia="맑은 고딕" w:hAnsi="맑은 고딕" w:hint="eastAsia"/>
          <w:color w:val="0000FF"/>
          <w:sz w:val="21"/>
          <w:szCs w:val="21"/>
          <w:bdr w:val="none" w:sz="0" w:space="0" w:color="auto" w:frame="1"/>
        </w:rPr>
        <w:t>utf8mb4</w:t>
      </w:r>
      <w:r>
        <w:rPr>
          <w:rFonts w:ascii="맑은 고딕" w:eastAsia="맑은 고딕" w:hAnsi="맑은 고딕" w:hint="eastAsia"/>
          <w:color w:val="444444"/>
          <w:sz w:val="21"/>
          <w:szCs w:val="21"/>
        </w:rPr>
        <w:t> 속성을 사용하세요.</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 속성은 </w:t>
      </w:r>
      <w:r>
        <w:rPr>
          <w:rFonts w:ascii="맑은 고딕" w:eastAsia="맑은 고딕" w:hAnsi="맑은 고딕" w:hint="eastAsia"/>
          <w:color w:val="0000FF"/>
          <w:sz w:val="21"/>
          <w:szCs w:val="21"/>
          <w:bdr w:val="none" w:sz="0" w:space="0" w:color="auto" w:frame="1"/>
        </w:rPr>
        <w:t>utf8확장</w:t>
      </w:r>
      <w:r>
        <w:rPr>
          <w:rFonts w:ascii="맑은 고딕" w:eastAsia="맑은 고딕" w:hAnsi="맑은 고딕" w:hint="eastAsia"/>
          <w:color w:val="444444"/>
          <w:sz w:val="21"/>
          <w:szCs w:val="21"/>
        </w:rPr>
        <w:t>입니다. 기존의 모든 utf8과 상위 호환됩니다. (utf8 에서 utf8mb4 로의 변환은 손실이 일어나지 않습니다.)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0000FF"/>
          <w:sz w:val="21"/>
          <w:szCs w:val="21"/>
          <w:bdr w:val="none" w:sz="0" w:space="0" w:color="auto" w:frame="1"/>
        </w:rPr>
        <w:t>utf8mb4</w:t>
      </w:r>
      <w:r>
        <w:rPr>
          <w:rFonts w:ascii="맑은 고딕" w:eastAsia="맑은 고딕" w:hAnsi="맑은 고딕" w:hint="eastAsia"/>
          <w:color w:val="444444"/>
          <w:sz w:val="21"/>
          <w:szCs w:val="21"/>
        </w:rPr>
        <w:t> 속성은 스마트폰 이모티콘 문자(emoji)를 저장할 수 있습니다.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자세한 설명은 이곳에(</w:t>
      </w:r>
      <w:hyperlink r:id="rId36" w:tgtFrame="_blank" w:tooltip="MySQL/MariaDB 에서 UTF-8 언어셋 비교 선택하기" w:history="1">
        <w:r>
          <w:rPr>
            <w:rStyle w:val="a8"/>
            <w:rFonts w:ascii="맑은 고딕" w:eastAsia="맑은 고딕" w:hAnsi="맑은 고딕" w:hint="eastAsia"/>
            <w:color w:val="777777"/>
            <w:sz w:val="21"/>
            <w:szCs w:val="21"/>
            <w:bdr w:val="none" w:sz="0" w:space="0" w:color="auto" w:frame="1"/>
          </w:rPr>
          <w:t>https://blog.lael.be/post/917</w:t>
        </w:r>
      </w:hyperlink>
      <w:r>
        <w:rPr>
          <w:rFonts w:ascii="맑은 고딕" w:eastAsia="맑은 고딕" w:hAnsi="맑은 고딕" w:hint="eastAsia"/>
          <w:color w:val="444444"/>
          <w:sz w:val="21"/>
          <w:szCs w:val="21"/>
        </w:rPr>
        <w:t>) 있습니다.</w:t>
      </w:r>
    </w:p>
    <w:tbl>
      <w:tblPr>
        <w:tblW w:w="12045" w:type="dxa"/>
        <w:tblCellMar>
          <w:left w:w="0" w:type="dxa"/>
          <w:right w:w="0" w:type="dxa"/>
        </w:tblCellMar>
        <w:tblLook w:val="04A0"/>
      </w:tblPr>
      <w:tblGrid>
        <w:gridCol w:w="480"/>
        <w:gridCol w:w="11565"/>
      </w:tblGrid>
      <w:tr w:rsidR="00296B6F" w:rsidTr="00296B6F">
        <w:tc>
          <w:tcPr>
            <w:tcW w:w="0" w:type="auto"/>
            <w:gridSpan w:val="2"/>
            <w:tcBorders>
              <w:top w:val="nil"/>
              <w:left w:val="nil"/>
              <w:bottom w:val="nil"/>
              <w:right w:val="nil"/>
            </w:tcBorders>
            <w:vAlign w:val="center"/>
            <w:hideMark/>
          </w:tcPr>
          <w:p w:rsidR="00296B6F" w:rsidRDefault="00296B6F" w:rsidP="00296B6F">
            <w:pPr>
              <w:jc w:val="left"/>
              <w:rPr>
                <w:rFonts w:ascii="굴림" w:eastAsia="굴림" w:hAnsi="굴림" w:cs="굴림"/>
                <w:color w:val="757575"/>
                <w:sz w:val="24"/>
                <w:szCs w:val="24"/>
              </w:rPr>
            </w:pPr>
            <w:r>
              <w:rPr>
                <w:color w:val="757575"/>
              </w:rPr>
              <w:t>/etc/mysql/mariadb.conf.d/50-server.cnf 에 추가</w:t>
            </w:r>
          </w:p>
        </w:tc>
      </w:tr>
      <w:tr w:rsidR="00296B6F" w:rsidTr="00296B6F">
        <w:tc>
          <w:tcPr>
            <w:tcW w:w="0" w:type="auto"/>
            <w:vAlign w:val="center"/>
            <w:hideMark/>
          </w:tcPr>
          <w:p w:rsidR="00296B6F" w:rsidRDefault="00296B6F" w:rsidP="00296B6F">
            <w:pPr>
              <w:jc w:val="left"/>
              <w:rPr>
                <w:color w:val="757575"/>
              </w:rPr>
            </w:pPr>
            <w:r>
              <w:rPr>
                <w:color w:val="757575"/>
              </w:rPr>
              <w:t>1</w:t>
            </w:r>
          </w:p>
          <w:p w:rsidR="00296B6F" w:rsidRDefault="00296B6F" w:rsidP="00296B6F">
            <w:pPr>
              <w:rPr>
                <w:rFonts w:ascii="굴림" w:eastAsia="굴림" w:hAnsi="굴림" w:cs="굴림"/>
                <w:color w:val="757575"/>
                <w:sz w:val="24"/>
                <w:szCs w:val="24"/>
              </w:rPr>
            </w:pPr>
            <w:r>
              <w:rPr>
                <w:color w:val="757575"/>
              </w:rPr>
              <w:t>2</w:t>
            </w:r>
          </w:p>
        </w:tc>
        <w:tc>
          <w:tcPr>
            <w:tcW w:w="11565" w:type="dxa"/>
            <w:vAlign w:val="center"/>
            <w:hideMark/>
          </w:tcPr>
          <w:p w:rsidR="00296B6F" w:rsidRDefault="00296B6F" w:rsidP="00296B6F">
            <w:pPr>
              <w:rPr>
                <w:color w:val="757575"/>
              </w:rPr>
            </w:pPr>
            <w:r>
              <w:rPr>
                <w:rStyle w:val="HTML"/>
                <w:color w:val="757575"/>
              </w:rPr>
              <w:t>character-set-server = utf8mb4</w:t>
            </w:r>
          </w:p>
          <w:p w:rsidR="00296B6F" w:rsidRDefault="00296B6F" w:rsidP="00296B6F">
            <w:pPr>
              <w:rPr>
                <w:rFonts w:ascii="굴림" w:eastAsia="굴림" w:hAnsi="굴림" w:cs="굴림"/>
                <w:color w:val="757575"/>
                <w:sz w:val="24"/>
                <w:szCs w:val="24"/>
              </w:rPr>
            </w:pPr>
            <w:r>
              <w:rPr>
                <w:rStyle w:val="HTML"/>
                <w:color w:val="757575"/>
              </w:rPr>
              <w:t>collation-server = utf8mb4_unicode_ci</w:t>
            </w:r>
          </w:p>
        </w:tc>
      </w:tr>
    </w:tbl>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lastRenderedPageBreak/>
        <w:drawing>
          <wp:inline distT="0" distB="0" distL="0" distR="0">
            <wp:extent cx="3333750" cy="3295650"/>
            <wp:effectExtent l="19050" t="0" r="0" b="0"/>
            <wp:docPr id="53" name="그림 26" descr="q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14"/>
                    <pic:cNvPicPr>
                      <a:picLocks noChangeAspect="1" noChangeArrowheads="1"/>
                    </pic:cNvPicPr>
                  </pic:nvPicPr>
                  <pic:blipFill>
                    <a:blip r:embed="rId37" cstate="print"/>
                    <a:srcRect/>
                    <a:stretch>
                      <a:fillRect/>
                    </a:stretch>
                  </pic:blipFill>
                  <pic:spPr bwMode="auto">
                    <a:xfrm>
                      <a:off x="0" y="0"/>
                      <a:ext cx="3333750" cy="329565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변경사항 적용</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#service mysql restart</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11) PHP 권한 설정</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웹 서비스 구동시 발생할 수 있는 Nobody 퍼미션 관련 문제를 해결하기 위해 관련 프로그램을 설치한다.</w:t>
      </w:r>
      <w:r>
        <w:rPr>
          <w:rFonts w:ascii="맑은 고딕" w:eastAsia="맑은 고딕" w:hAnsi="맑은 고딕" w:hint="eastAsia"/>
          <w:color w:val="444444"/>
          <w:sz w:val="21"/>
          <w:szCs w:val="21"/>
        </w:rPr>
        <w:br/>
        <w:t>이 세팅을 하면 shell의 권한과 sftp의 권한과 web의 권한이 동일하게 취급되며 보안도 좋게 된다.</w:t>
      </w:r>
      <w:r>
        <w:rPr>
          <w:rFonts w:ascii="맑은 고딕" w:eastAsia="맑은 고딕" w:hAnsi="맑은 고딕" w:hint="eastAsia"/>
          <w:color w:val="444444"/>
          <w:sz w:val="21"/>
          <w:szCs w:val="21"/>
        </w:rPr>
        <w:br/>
        <w:t>순서대로 쓰면 된다.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apt-cache search mpm-itk</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libapache2-mpm-itk - multiuser module for Apache</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3486150" cy="304800"/>
            <wp:effectExtent l="19050" t="0" r="0" b="0"/>
            <wp:docPr id="52" name="그림 27" descr="mpm_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pm_1604"/>
                    <pic:cNvPicPr>
                      <a:picLocks noChangeAspect="1" noChangeArrowheads="1"/>
                    </pic:cNvPicPr>
                  </pic:nvPicPr>
                  <pic:blipFill>
                    <a:blip r:embed="rId38" cstate="print"/>
                    <a:srcRect/>
                    <a:stretch>
                      <a:fillRect/>
                    </a:stretch>
                  </pic:blipFill>
                  <pic:spPr bwMode="auto">
                    <a:xfrm>
                      <a:off x="0" y="0"/>
                      <a:ext cx="3486150" cy="304800"/>
                    </a:xfrm>
                    <a:prstGeom prst="rect">
                      <a:avLst/>
                    </a:prstGeom>
                    <a:noFill/>
                    <a:ln w="9525">
                      <a:noFill/>
                      <a:miter lim="800000"/>
                      <a:headEnd/>
                      <a:tailEnd/>
                    </a:ln>
                  </pic:spPr>
                </pic:pic>
              </a:graphicData>
            </a:graphic>
          </wp:inline>
        </w:drawing>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 libapache2-mpm-itk</w:t>
      </w:r>
    </w:p>
    <w:p w:rsidR="00296B6F" w:rsidRPr="00296B6F" w:rsidRDefault="00C9062D"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u w:val="single"/>
        </w:rPr>
      </w:pPr>
      <w:r>
        <w:rPr>
          <w:rFonts w:ascii="Consolas" w:hAnsi="Consolas" w:cs="Consolas"/>
          <w:noProof/>
          <w:color w:val="666666"/>
          <w:sz w:val="21"/>
          <w:szCs w:val="21"/>
          <w:u w:val="single"/>
        </w:rPr>
        <w:pict>
          <v:shape id="_x0000_s1051" type="#_x0000_t32" style="position:absolute;margin-left:-6.75pt;margin-top:5.6pt;width:126pt;height:.75pt;flip:y;z-index:251672576" o:connectortype="straight"/>
        </w:pict>
      </w:r>
      <w:r w:rsidR="00296B6F" w:rsidRPr="00296B6F">
        <w:rPr>
          <w:rFonts w:ascii="Consolas" w:hAnsi="Consolas" w:cs="Consolas"/>
          <w:color w:val="666666"/>
          <w:sz w:val="21"/>
          <w:szCs w:val="21"/>
          <w:u w:val="single"/>
        </w:rPr>
        <w:t>#chmod 711 /home</w:t>
      </w:r>
    </w:p>
    <w:p w:rsidR="00296B6F" w:rsidRDefault="00C9062D"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sidRPr="00C9062D">
        <w:rPr>
          <w:rFonts w:ascii="Consolas" w:hAnsi="Consolas" w:cs="Consolas"/>
          <w:noProof/>
          <w:color w:val="666666"/>
          <w:sz w:val="21"/>
          <w:szCs w:val="21"/>
          <w:u w:val="single"/>
        </w:rPr>
        <w:pict>
          <v:shape id="_x0000_s1052" type="#_x0000_t32" style="position:absolute;margin-left:-8.25pt;margin-top:5.3pt;width:126pt;height:.75pt;flip:y;z-index:251673600" o:connectortype="straight"/>
        </w:pict>
      </w:r>
      <w:r w:rsidR="00296B6F" w:rsidRPr="00296B6F">
        <w:rPr>
          <w:rFonts w:ascii="Consolas" w:hAnsi="Consolas" w:cs="Consolas"/>
          <w:color w:val="666666"/>
          <w:sz w:val="21"/>
          <w:szCs w:val="21"/>
          <w:u w:val="single"/>
        </w:rPr>
        <w:t>#chmod -R 700 /home/*</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(/home/* 안에 아무 파일도 없을 경우 마지막 구문은 에러가 날 수 있다. 에러가 나면 무시하도록 하자.)</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lastRenderedPageBreak/>
        <w:t>11-1) PHP 실행확장자 변경</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php 를 해석하는 확장자가 꽤 많이 있다.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#vi /etc/apache2/mods-available/php7.0.conf</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2695575" cy="504825"/>
            <wp:effectExtent l="19050" t="0" r="9525" b="0"/>
            <wp:docPr id="51" name="그림 28" descr="xenial_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enial_0630"/>
                    <pic:cNvPicPr>
                      <a:picLocks noChangeAspect="1" noChangeArrowheads="1"/>
                    </pic:cNvPicPr>
                  </pic:nvPicPr>
                  <pic:blipFill>
                    <a:blip r:embed="rId39" cstate="print"/>
                    <a:srcRect/>
                    <a:stretch>
                      <a:fillRect/>
                    </a:stretch>
                  </pic:blipFill>
                  <pic:spPr bwMode="auto">
                    <a:xfrm>
                      <a:off x="0" y="0"/>
                      <a:ext cx="2695575" cy="504825"/>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800080"/>
          <w:sz w:val="21"/>
          <w:szCs w:val="21"/>
          <w:bdr w:val="none" w:sz="0" w:space="0" w:color="auto" w:frame="1"/>
        </w:rPr>
        <w:t>.php .php3 .php4 .php5 .php7 .pht .phtml</w:t>
      </w:r>
      <w:r>
        <w:rPr>
          <w:rFonts w:ascii="맑은 고딕" w:eastAsia="맑은 고딕" w:hAnsi="맑은 고딕" w:hint="eastAsia"/>
          <w:color w:val="444444"/>
          <w:sz w:val="21"/>
          <w:szCs w:val="21"/>
        </w:rPr>
        <w:t xml:space="preserve"> 확장자 파일이 기본적으로 php를 해석할 수 있게 되어있다. 웹페이지에서 </w:t>
      </w:r>
      <w:r>
        <w:rPr>
          <w:rFonts w:ascii="맑은 고딕" w:eastAsia="맑은 고딕" w:hAnsi="맑은 고딕" w:hint="eastAsia"/>
          <w:color w:val="800080"/>
          <w:sz w:val="21"/>
          <w:szCs w:val="21"/>
          <w:bdr w:val="none" w:sz="0" w:space="0" w:color="auto" w:frame="1"/>
        </w:rPr>
        <w:t>파일업로드 구현시</w:t>
      </w:r>
      <w:r>
        <w:rPr>
          <w:rFonts w:ascii="맑은 고딕" w:eastAsia="맑은 고딕" w:hAnsi="맑은 고딕" w:hint="eastAsia"/>
          <w:color w:val="444444"/>
          <w:sz w:val="21"/>
          <w:szCs w:val="21"/>
        </w:rPr>
        <w:t xml:space="preserve"> 이 확장자 파일을 제대로 막아주지 못하면 사이트가 위험하게 된다.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r>
        <w:rPr>
          <w:rFonts w:ascii="맑은 고딕" w:eastAsia="맑은 고딕" w:hAnsi="맑은 고딕" w:hint="eastAsia"/>
          <w:color w:val="800080"/>
          <w:sz w:val="21"/>
          <w:szCs w:val="21"/>
          <w:bdr w:val="none" w:sz="0" w:space="0" w:color="auto" w:frame="1"/>
        </w:rPr>
        <w:t>.php 를 제외한 나머지의 접근을 차단</w:t>
      </w:r>
      <w:r>
        <w:rPr>
          <w:rFonts w:ascii="맑은 고딕" w:eastAsia="맑은 고딕" w:hAnsi="맑은 고딕" w:hint="eastAsia"/>
          <w:color w:val="444444"/>
          <w:sz w:val="21"/>
          <w:szCs w:val="21"/>
        </w:rPr>
        <w:t>하자.</w:t>
      </w:r>
    </w:p>
    <w:tbl>
      <w:tblPr>
        <w:tblW w:w="12045" w:type="dxa"/>
        <w:tblCellMar>
          <w:left w:w="0" w:type="dxa"/>
          <w:right w:w="0" w:type="dxa"/>
        </w:tblCellMar>
        <w:tblLook w:val="04A0"/>
      </w:tblPr>
      <w:tblGrid>
        <w:gridCol w:w="480"/>
        <w:gridCol w:w="11565"/>
      </w:tblGrid>
      <w:tr w:rsidR="00296B6F" w:rsidTr="00296B6F">
        <w:tc>
          <w:tcPr>
            <w:tcW w:w="0" w:type="auto"/>
            <w:vAlign w:val="center"/>
            <w:hideMark/>
          </w:tcPr>
          <w:p w:rsidR="00296B6F" w:rsidRDefault="00296B6F" w:rsidP="00296B6F">
            <w:pPr>
              <w:rPr>
                <w:rFonts w:ascii="굴림" w:eastAsia="굴림" w:hAnsi="굴림" w:cs="굴림"/>
                <w:color w:val="757575"/>
                <w:sz w:val="24"/>
                <w:szCs w:val="24"/>
              </w:rPr>
            </w:pPr>
          </w:p>
        </w:tc>
        <w:tc>
          <w:tcPr>
            <w:tcW w:w="11565" w:type="dxa"/>
            <w:vAlign w:val="center"/>
            <w:hideMark/>
          </w:tcPr>
          <w:p w:rsidR="00296B6F" w:rsidRDefault="00296B6F" w:rsidP="00296B6F">
            <w:pPr>
              <w:rPr>
                <w:rFonts w:ascii="굴림" w:eastAsia="굴림" w:hAnsi="굴림" w:cs="굴림"/>
                <w:color w:val="757575"/>
                <w:sz w:val="24"/>
                <w:szCs w:val="24"/>
              </w:rPr>
            </w:pPr>
          </w:p>
        </w:tc>
      </w:tr>
    </w:tbl>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4286250" cy="2667000"/>
            <wp:effectExtent l="19050" t="0" r="0" b="0"/>
            <wp:docPr id="50" name="그림 29" descr="php-security-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hp-security-1604"/>
                    <pic:cNvPicPr>
                      <a:picLocks noChangeAspect="1" noChangeArrowheads="1"/>
                    </pic:cNvPicPr>
                  </pic:nvPicPr>
                  <pic:blipFill>
                    <a:blip r:embed="rId40" cstate="print"/>
                    <a:srcRect/>
                    <a:stretch>
                      <a:fillRect/>
                    </a:stretch>
                  </pic:blipFill>
                  <pic:spPr bwMode="auto">
                    <a:xfrm>
                      <a:off x="0" y="0"/>
                      <a:ext cx="4286250" cy="266700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적용을 위해서 아파치 재시작</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#service apache2 restart</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11-2) PHP Default timezone 설정하기.</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 값을 설정하지 않으면 시스템 timezone 을 사용합니다. PHP Default timezone 을 설정하는 것은 필수는 아니지만 매우 권장하는 작업입니다. 설정해주세요.</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800080"/>
          <w:sz w:val="21"/>
          <w:szCs w:val="21"/>
          <w:bdr w:val="none" w:sz="0" w:space="0" w:color="auto" w:frame="1"/>
        </w:rPr>
        <w:t>동일한 작업</w:t>
      </w:r>
      <w:r>
        <w:rPr>
          <w:rFonts w:ascii="맑은 고딕" w:eastAsia="맑은 고딕" w:hAnsi="맑은 고딕" w:hint="eastAsia"/>
          <w:color w:val="444444"/>
          <w:sz w:val="21"/>
          <w:szCs w:val="21"/>
        </w:rPr>
        <w:t xml:space="preserve">을 </w:t>
      </w:r>
      <w:r>
        <w:rPr>
          <w:rFonts w:ascii="맑은 고딕" w:eastAsia="맑은 고딕" w:hAnsi="맑은 고딕" w:hint="eastAsia"/>
          <w:color w:val="800080"/>
          <w:sz w:val="21"/>
          <w:szCs w:val="21"/>
          <w:bdr w:val="none" w:sz="0" w:space="0" w:color="auto" w:frame="1"/>
        </w:rPr>
        <w:t>2개의 파일에 적용</w:t>
      </w:r>
      <w:r>
        <w:rPr>
          <w:rFonts w:ascii="맑은 고딕" w:eastAsia="맑은 고딕" w:hAnsi="맑은 고딕" w:hint="eastAsia"/>
          <w:color w:val="444444"/>
          <w:sz w:val="21"/>
          <w:szCs w:val="21"/>
        </w:rPr>
        <w:t>해 주어야 합니다. 이건 Apache2 - PHP때 참조하는 설정파일입니다.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lastRenderedPageBreak/>
        <w:t>#vi /etc/php/7.0/apache2/php.ini</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이건 Cron이나 Console에서 PHP를 직접 실행</w:t>
      </w:r>
      <w:r w:rsidR="000B26EE">
        <w:rPr>
          <w:rFonts w:ascii="맑은 고딕" w:eastAsia="맑은 고딕" w:hAnsi="맑은 고딕" w:hint="eastAsia"/>
          <w:color w:val="444444"/>
          <w:sz w:val="21"/>
          <w:szCs w:val="21"/>
        </w:rPr>
        <w:t xml:space="preserve"> </w:t>
      </w:r>
      <w:r>
        <w:rPr>
          <w:rFonts w:ascii="맑은 고딕" w:eastAsia="맑은 고딕" w:hAnsi="맑은 고딕" w:hint="eastAsia"/>
          <w:color w:val="444444"/>
          <w:sz w:val="21"/>
          <w:szCs w:val="21"/>
        </w:rPr>
        <w:t>할</w:t>
      </w:r>
      <w:r w:rsidR="000B26EE">
        <w:rPr>
          <w:rFonts w:ascii="맑은 고딕" w:eastAsia="맑은 고딕" w:hAnsi="맑은 고딕" w:hint="eastAsia"/>
          <w:color w:val="444444"/>
          <w:sz w:val="21"/>
          <w:szCs w:val="21"/>
        </w:rPr>
        <w:t xml:space="preserve"> </w:t>
      </w:r>
      <w:r>
        <w:rPr>
          <w:rFonts w:ascii="맑은 고딕" w:eastAsia="맑은 고딕" w:hAnsi="맑은 고딕" w:hint="eastAsia"/>
          <w:color w:val="444444"/>
          <w:sz w:val="21"/>
          <w:szCs w:val="21"/>
        </w:rPr>
        <w:t>때 참조하는 설정파일입니다.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#vi /etc/php/7.0/cli/php.ini</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date.timezone 값을 찾아서 주석을 제거하고 시간을 설정해주세요.</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3076575" cy="3648075"/>
            <wp:effectExtent l="19050" t="0" r="9525" b="0"/>
            <wp:docPr id="49" name="그림 30" descr="q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q17"/>
                    <pic:cNvPicPr>
                      <a:picLocks noChangeAspect="1" noChangeArrowheads="1"/>
                    </pic:cNvPicPr>
                  </pic:nvPicPr>
                  <pic:blipFill>
                    <a:blip r:embed="rId41" cstate="print"/>
                    <a:srcRect/>
                    <a:stretch>
                      <a:fillRect/>
                    </a:stretch>
                  </pic:blipFill>
                  <pic:spPr bwMode="auto">
                    <a:xfrm>
                      <a:off x="0" y="0"/>
                      <a:ext cx="3076575" cy="3648075"/>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2971800" cy="3114675"/>
            <wp:effectExtent l="19050" t="0" r="0" b="0"/>
            <wp:docPr id="48" name="그림 31" descr="q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18"/>
                    <pic:cNvPicPr>
                      <a:picLocks noChangeAspect="1" noChangeArrowheads="1"/>
                    </pic:cNvPicPr>
                  </pic:nvPicPr>
                  <pic:blipFill>
                    <a:blip r:embed="rId42" cstate="print"/>
                    <a:srcRect/>
                    <a:stretch>
                      <a:fillRect/>
                    </a:stretch>
                  </pic:blipFill>
                  <pic:spPr bwMode="auto">
                    <a:xfrm>
                      <a:off x="0" y="0"/>
                      <a:ext cx="2971800" cy="3114675"/>
                    </a:xfrm>
                    <a:prstGeom prst="rect">
                      <a:avLst/>
                    </a:prstGeom>
                    <a:noFill/>
                    <a:ln w="9525">
                      <a:noFill/>
                      <a:miter lim="800000"/>
                      <a:headEnd/>
                      <a:tailEnd/>
                    </a:ln>
                  </pic:spPr>
                </pic:pic>
              </a:graphicData>
            </a:graphic>
          </wp:inline>
        </w:drawing>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#service apache2 restart</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lastRenderedPageBreak/>
        <w:drawing>
          <wp:inline distT="0" distB="0" distL="0" distR="0">
            <wp:extent cx="5352211" cy="2438400"/>
            <wp:effectExtent l="19050" t="0" r="839" b="0"/>
            <wp:docPr id="47" name="그림 32" descr="https://blog.lael.be/wp-content/uploads/2014/10/pv_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blog.lael.be/wp-content/uploads/2014/10/pv_update.png"/>
                    <pic:cNvPicPr>
                      <a:picLocks noChangeAspect="1" noChangeArrowheads="1"/>
                    </pic:cNvPicPr>
                  </pic:nvPicPr>
                  <pic:blipFill>
                    <a:blip r:embed="rId43" cstate="print"/>
                    <a:srcRect/>
                    <a:stretch>
                      <a:fillRect/>
                    </a:stretch>
                  </pic:blipFill>
                  <pic:spPr bwMode="auto">
                    <a:xfrm>
                      <a:off x="0" y="0"/>
                      <a:ext cx="5352211" cy="243840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나중에 mytest.php 파일을 만들고 웹브라우져에서 실행시킨 뒤 위와 같이 설정되어 있으면 정상이다.</w:t>
      </w:r>
    </w:p>
    <w:tbl>
      <w:tblPr>
        <w:tblW w:w="12045" w:type="dxa"/>
        <w:tblCellMar>
          <w:left w:w="0" w:type="dxa"/>
          <w:right w:w="0" w:type="dxa"/>
        </w:tblCellMar>
        <w:tblLook w:val="04A0"/>
      </w:tblPr>
      <w:tblGrid>
        <w:gridCol w:w="142"/>
        <w:gridCol w:w="11903"/>
      </w:tblGrid>
      <w:tr w:rsidR="00296B6F" w:rsidTr="00296B6F">
        <w:tc>
          <w:tcPr>
            <w:tcW w:w="0" w:type="auto"/>
            <w:gridSpan w:val="2"/>
            <w:tcBorders>
              <w:top w:val="nil"/>
              <w:left w:val="nil"/>
              <w:bottom w:val="nil"/>
              <w:right w:val="nil"/>
            </w:tcBorders>
            <w:vAlign w:val="center"/>
            <w:hideMark/>
          </w:tcPr>
          <w:p w:rsidR="00296B6F" w:rsidRDefault="00296B6F" w:rsidP="00296B6F">
            <w:pPr>
              <w:jc w:val="left"/>
              <w:rPr>
                <w:rFonts w:ascii="굴림" w:eastAsia="굴림" w:hAnsi="굴림" w:cs="굴림"/>
                <w:color w:val="757575"/>
                <w:sz w:val="24"/>
                <w:szCs w:val="24"/>
              </w:rPr>
            </w:pPr>
            <w:r>
              <w:rPr>
                <w:color w:val="757575"/>
              </w:rPr>
              <w:t>mytest.php</w:t>
            </w:r>
          </w:p>
        </w:tc>
      </w:tr>
      <w:tr w:rsidR="00296B6F" w:rsidTr="000B26EE">
        <w:tc>
          <w:tcPr>
            <w:tcW w:w="142" w:type="dxa"/>
            <w:vAlign w:val="center"/>
            <w:hideMark/>
          </w:tcPr>
          <w:p w:rsidR="00296B6F" w:rsidRDefault="00296B6F" w:rsidP="00296B6F">
            <w:pPr>
              <w:rPr>
                <w:rFonts w:ascii="굴림" w:eastAsia="굴림" w:hAnsi="굴림" w:cs="굴림"/>
                <w:color w:val="757575"/>
                <w:sz w:val="24"/>
                <w:szCs w:val="24"/>
              </w:rPr>
            </w:pPr>
            <w:r>
              <w:rPr>
                <w:color w:val="757575"/>
              </w:rPr>
              <w:t>1</w:t>
            </w:r>
          </w:p>
        </w:tc>
        <w:tc>
          <w:tcPr>
            <w:tcW w:w="11903" w:type="dxa"/>
            <w:vAlign w:val="center"/>
            <w:hideMark/>
          </w:tcPr>
          <w:p w:rsidR="00296B6F" w:rsidRDefault="00296B6F" w:rsidP="00296B6F">
            <w:pPr>
              <w:rPr>
                <w:rFonts w:ascii="굴림" w:eastAsia="굴림" w:hAnsi="굴림" w:cs="굴림"/>
                <w:color w:val="757575"/>
                <w:sz w:val="24"/>
                <w:szCs w:val="24"/>
              </w:rPr>
            </w:pPr>
            <w:r>
              <w:rPr>
                <w:rStyle w:val="HTML"/>
                <w:color w:val="757575"/>
              </w:rPr>
              <w:t>&lt;?php phpinfo(); ?&gt;</w:t>
            </w:r>
          </w:p>
        </w:tc>
      </w:tr>
    </w:tbl>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Default timezone 이 설정되어 있으면 정상.</w:t>
      </w:r>
    </w:p>
    <w:p w:rsidR="00296B6F" w:rsidRPr="00296B6F" w:rsidRDefault="00296B6F" w:rsidP="00296B6F">
      <w:pPr>
        <w:pStyle w:val="a6"/>
        <w:shd w:val="clear" w:color="auto" w:fill="FFFFFF"/>
        <w:spacing w:before="0" w:beforeAutospacing="0" w:after="360" w:afterAutospacing="0"/>
        <w:textAlignment w:val="baseline"/>
        <w:rPr>
          <w:rFonts w:ascii="맑은 고딕" w:eastAsia="맑은 고딕" w:hAnsi="맑은 고딕"/>
          <w:b/>
          <w:color w:val="444444"/>
          <w:sz w:val="21"/>
          <w:szCs w:val="21"/>
        </w:rPr>
      </w:pPr>
      <w:r w:rsidRPr="00296B6F">
        <w:rPr>
          <w:rFonts w:ascii="맑은 고딕" w:eastAsia="맑은 고딕" w:hAnsi="맑은 고딕" w:hint="eastAsia"/>
          <w:b/>
          <w:color w:val="444444"/>
        </w:rPr>
        <w:t>12) 계정생성 및 동작테스트</w:t>
      </w:r>
    </w:p>
    <w:p w:rsidR="00296B6F" w:rsidRDefault="00296B6F" w:rsidP="00296B6F">
      <w:pPr>
        <w:pStyle w:val="a6"/>
        <w:shd w:val="clear" w:color="auto" w:fill="FFFFFF"/>
        <w:spacing w:before="0" w:beforeAutospacing="0" w:after="0" w:afterAutospacing="0" w:line="240" w:lineRule="atLeast"/>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xml:space="preserve">원래 표준명령어는 useradd 이지만    ubuntu는 사용하기 좋게 adduser 를 지원한다. 리눅스 관련 서적을 보면 </w:t>
      </w:r>
      <w:r>
        <w:rPr>
          <w:rStyle w:val="a7"/>
          <w:rFonts w:ascii="맑은 고딕" w:eastAsia="맑은 고딕" w:hAnsi="맑은 고딕" w:hint="eastAsia"/>
          <w:color w:val="444444"/>
          <w:sz w:val="21"/>
          <w:szCs w:val="21"/>
          <w:bdr w:val="none" w:sz="0" w:space="0" w:color="auto" w:frame="1"/>
        </w:rPr>
        <w:t>둘다</w:t>
      </w:r>
      <w:r>
        <w:rPr>
          <w:rFonts w:ascii="맑은 고딕" w:eastAsia="맑은 고딕" w:hAnsi="맑은 고딕" w:hint="eastAsia"/>
          <w:color w:val="444444"/>
          <w:sz w:val="21"/>
          <w:szCs w:val="21"/>
        </w:rPr>
        <w:t xml:space="preserve"> 계정생성용 명령어라고 되어있다. 쉬운 설정을 위해 adduser를 사용</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spacing w:line="240" w:lineRule="atLeast"/>
        <w:textAlignment w:val="baseline"/>
        <w:rPr>
          <w:rFonts w:ascii="Consolas" w:hAnsi="Consolas" w:cs="Consolas"/>
          <w:color w:val="666666"/>
          <w:sz w:val="21"/>
          <w:szCs w:val="21"/>
        </w:rPr>
      </w:pPr>
      <w:r>
        <w:rPr>
          <w:rFonts w:ascii="Consolas" w:hAnsi="Consolas" w:cs="Consolas"/>
          <w:color w:val="666666"/>
          <w:sz w:val="21"/>
          <w:szCs w:val="21"/>
        </w:rPr>
        <w:t>#adduser myuser1</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위와 반대동작을 하는 계정삭제 명령어는 - 계정을 삭제하고 홈디렉토리도 삭제함 -</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#userdel -r myuser1</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입니다.)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보통 웹루트는 홈디렉토리에 하지 않습니다. 저는 주로 www 디렉토리를 사용합니다. 사용자변경 후 www 디렉토리를 생성하고 빠져나오기</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#su -l myuser1</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#mkdir www</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#exit</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13) 웹사이트 Apache 환경설정파일 작성</w:t>
      </w:r>
    </w:p>
    <w:p w:rsidR="00296B6F" w:rsidRDefault="00296B6F" w:rsidP="00296B6F">
      <w:pPr>
        <w:pStyle w:val="4"/>
        <w:shd w:val="clear" w:color="auto" w:fill="F4F8FA"/>
        <w:ind w:left="1200" w:hanging="400"/>
        <w:textAlignment w:val="baseline"/>
        <w:rPr>
          <w:rFonts w:ascii="맑은 고딕" w:eastAsia="맑은 고딕" w:hAnsi="맑은 고딕"/>
          <w:color w:val="3A87AD"/>
        </w:rPr>
      </w:pPr>
      <w:r>
        <w:rPr>
          <w:rFonts w:ascii="맑은 고딕" w:eastAsia="맑은 고딕" w:hAnsi="맑은 고딕" w:hint="eastAsia"/>
          <w:color w:val="3A87AD"/>
        </w:rPr>
        <w:t>#16.12.20 설정 가이드가 추가됨</w:t>
      </w:r>
    </w:p>
    <w:p w:rsidR="00296B6F" w:rsidRDefault="00296B6F" w:rsidP="00296B6F">
      <w:pPr>
        <w:pStyle w:val="a6"/>
        <w:shd w:val="clear" w:color="auto" w:fill="F4F8FA"/>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환경설정을 쉽게하도록 도와주는, 환경설정 생성기가 추가되었습니다.</w:t>
      </w:r>
    </w:p>
    <w:p w:rsidR="00296B6F" w:rsidRDefault="00C9062D" w:rsidP="00296B6F">
      <w:pPr>
        <w:pStyle w:val="a6"/>
        <w:shd w:val="clear" w:color="auto" w:fill="F4F8FA"/>
        <w:spacing w:before="0" w:beforeAutospacing="0" w:after="0" w:afterAutospacing="0"/>
        <w:textAlignment w:val="baseline"/>
        <w:rPr>
          <w:rFonts w:ascii="맑은 고딕" w:eastAsia="맑은 고딕" w:hAnsi="맑은 고딕"/>
          <w:color w:val="444444"/>
          <w:sz w:val="21"/>
          <w:szCs w:val="21"/>
        </w:rPr>
      </w:pPr>
      <w:hyperlink r:id="rId44" w:tgtFrame="_blank" w:history="1">
        <w:r w:rsidR="00296B6F">
          <w:rPr>
            <w:rStyle w:val="a8"/>
            <w:rFonts w:ascii="맑은 고딕" w:eastAsia="맑은 고딕" w:hAnsi="맑은 고딕" w:hint="eastAsia"/>
            <w:color w:val="777777"/>
            <w:sz w:val="21"/>
            <w:szCs w:val="21"/>
            <w:bdr w:val="none" w:sz="0" w:space="0" w:color="auto" w:frame="1"/>
          </w:rPr>
          <w:t>https://blog.lael.be/demo-generator/apache/my-example-site.com.php</w:t>
        </w:r>
      </w:hyperlink>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다음의 내용을 작성한다.</w:t>
      </w:r>
      <w:r>
        <w:rPr>
          <w:rFonts w:ascii="맑은 고딕" w:eastAsia="맑은 고딕" w:hAnsi="맑은 고딕" w:hint="eastAsia"/>
          <w:color w:val="444444"/>
          <w:sz w:val="21"/>
          <w:szCs w:val="21"/>
        </w:rPr>
        <w:br/>
        <w:t>아래 예제에서는 사이트 환경설정파일명을 192.168.219.109로 가정하고 진행한다. 당신의 도메인, 사용자 아이디, 별도의 구분단어로 설정해서 사용하도록 하자.</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#vi /etc/apache2/sites-available/</w:t>
      </w:r>
      <w:r>
        <w:rPr>
          <w:rFonts w:ascii="맑은 고딕" w:eastAsia="맑은 고딕" w:hAnsi="맑은 고딕" w:hint="eastAsia"/>
          <w:color w:val="444444"/>
          <w:sz w:val="21"/>
          <w:szCs w:val="21"/>
        </w:rPr>
        <w:t>192.168.219.10</w:t>
      </w:r>
      <w:r>
        <w:rPr>
          <w:rFonts w:ascii="Consolas" w:hAnsi="Consolas" w:cs="Consolas"/>
          <w:color w:val="666666"/>
          <w:sz w:val="21"/>
          <w:szCs w:val="21"/>
        </w:rPr>
        <w:t>.conf</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/etc/apache2/sites-available/192.168.219.10</w:t>
      </w:r>
      <w:r>
        <w:rPr>
          <w:rStyle w:val="a7"/>
          <w:rFonts w:ascii="맑은 고딕" w:eastAsia="맑은 고딕" w:hAnsi="맑은 고딕" w:hint="eastAsia"/>
          <w:color w:val="FF0000"/>
          <w:sz w:val="21"/>
          <w:szCs w:val="21"/>
          <w:bdr w:val="none" w:sz="0" w:space="0" w:color="auto" w:frame="1"/>
        </w:rPr>
        <w:t>.conf</w:t>
      </w:r>
      <w:r>
        <w:rPr>
          <w:rStyle w:val="a7"/>
          <w:rFonts w:ascii="맑은 고딕" w:eastAsia="맑은 고딕" w:hAnsi="맑은 고딕" w:hint="eastAsia"/>
          <w:color w:val="444444"/>
          <w:sz w:val="21"/>
          <w:szCs w:val="21"/>
          <w:bdr w:val="none" w:sz="0" w:space="0" w:color="auto" w:frame="1"/>
        </w:rPr>
        <w:t> </w:t>
      </w:r>
      <w:r>
        <w:rPr>
          <w:rFonts w:ascii="맑은 고딕" w:eastAsia="맑은 고딕" w:hAnsi="맑은 고딕" w:hint="eastAsia"/>
          <w:color w:val="444444"/>
          <w:sz w:val="21"/>
          <w:szCs w:val="21"/>
        </w:rPr>
        <w:t>에 저장한다.</w:t>
      </w:r>
    </w:p>
    <w:tbl>
      <w:tblPr>
        <w:tblW w:w="12045" w:type="dxa"/>
        <w:tblCellMar>
          <w:left w:w="0" w:type="dxa"/>
          <w:right w:w="0" w:type="dxa"/>
        </w:tblCellMar>
        <w:tblLook w:val="04A0"/>
      </w:tblPr>
      <w:tblGrid>
        <w:gridCol w:w="600"/>
        <w:gridCol w:w="11445"/>
      </w:tblGrid>
      <w:tr w:rsidR="00296B6F" w:rsidTr="00296B6F">
        <w:tc>
          <w:tcPr>
            <w:tcW w:w="0" w:type="auto"/>
            <w:vAlign w:val="center"/>
            <w:hideMark/>
          </w:tcPr>
          <w:p w:rsidR="00296B6F" w:rsidRDefault="00296B6F" w:rsidP="00296B6F">
            <w:pPr>
              <w:rPr>
                <w:color w:val="757575"/>
              </w:rPr>
            </w:pPr>
            <w:r>
              <w:rPr>
                <w:color w:val="757575"/>
              </w:rPr>
              <w:t>1</w:t>
            </w:r>
          </w:p>
          <w:p w:rsidR="00296B6F" w:rsidRDefault="00296B6F" w:rsidP="00296B6F">
            <w:pPr>
              <w:rPr>
                <w:color w:val="757575"/>
              </w:rPr>
            </w:pPr>
            <w:r>
              <w:rPr>
                <w:color w:val="757575"/>
              </w:rPr>
              <w:t>2</w:t>
            </w:r>
          </w:p>
          <w:p w:rsidR="00296B6F" w:rsidRDefault="00296B6F" w:rsidP="00296B6F">
            <w:pPr>
              <w:rPr>
                <w:color w:val="757575"/>
              </w:rPr>
            </w:pPr>
            <w:r>
              <w:rPr>
                <w:color w:val="757575"/>
              </w:rPr>
              <w:t>3</w:t>
            </w:r>
          </w:p>
          <w:p w:rsidR="00296B6F" w:rsidRDefault="00296B6F" w:rsidP="00296B6F">
            <w:pPr>
              <w:rPr>
                <w:color w:val="757575"/>
              </w:rPr>
            </w:pPr>
            <w:r>
              <w:rPr>
                <w:color w:val="757575"/>
              </w:rPr>
              <w:t>4</w:t>
            </w:r>
          </w:p>
          <w:p w:rsidR="00296B6F" w:rsidRDefault="00296B6F" w:rsidP="00296B6F">
            <w:pPr>
              <w:rPr>
                <w:color w:val="757575"/>
              </w:rPr>
            </w:pPr>
            <w:r>
              <w:rPr>
                <w:color w:val="757575"/>
              </w:rPr>
              <w:t>5</w:t>
            </w:r>
          </w:p>
          <w:p w:rsidR="00296B6F" w:rsidRDefault="00296B6F" w:rsidP="00296B6F">
            <w:pPr>
              <w:rPr>
                <w:color w:val="757575"/>
              </w:rPr>
            </w:pPr>
            <w:r>
              <w:rPr>
                <w:color w:val="757575"/>
              </w:rPr>
              <w:t>6</w:t>
            </w:r>
          </w:p>
          <w:p w:rsidR="00296B6F" w:rsidRDefault="00296B6F" w:rsidP="00296B6F">
            <w:pPr>
              <w:rPr>
                <w:color w:val="757575"/>
              </w:rPr>
            </w:pPr>
            <w:r>
              <w:rPr>
                <w:color w:val="757575"/>
              </w:rPr>
              <w:t>7</w:t>
            </w:r>
          </w:p>
          <w:p w:rsidR="00296B6F" w:rsidRDefault="00296B6F" w:rsidP="00296B6F">
            <w:pPr>
              <w:rPr>
                <w:color w:val="757575"/>
              </w:rPr>
            </w:pPr>
            <w:r>
              <w:rPr>
                <w:color w:val="757575"/>
              </w:rPr>
              <w:t>8</w:t>
            </w:r>
          </w:p>
          <w:p w:rsidR="00296B6F" w:rsidRDefault="00296B6F" w:rsidP="00296B6F">
            <w:pPr>
              <w:rPr>
                <w:color w:val="757575"/>
              </w:rPr>
            </w:pPr>
            <w:r>
              <w:rPr>
                <w:color w:val="757575"/>
              </w:rPr>
              <w:t>9</w:t>
            </w:r>
          </w:p>
          <w:p w:rsidR="00296B6F" w:rsidRDefault="00296B6F" w:rsidP="00296B6F">
            <w:pPr>
              <w:rPr>
                <w:color w:val="757575"/>
              </w:rPr>
            </w:pPr>
            <w:r>
              <w:rPr>
                <w:color w:val="757575"/>
              </w:rPr>
              <w:t>10</w:t>
            </w:r>
          </w:p>
          <w:p w:rsidR="00296B6F" w:rsidRDefault="00296B6F" w:rsidP="00296B6F">
            <w:pPr>
              <w:rPr>
                <w:color w:val="757575"/>
              </w:rPr>
            </w:pPr>
            <w:r>
              <w:rPr>
                <w:color w:val="757575"/>
              </w:rPr>
              <w:t>11</w:t>
            </w:r>
          </w:p>
          <w:p w:rsidR="00296B6F" w:rsidRDefault="00296B6F" w:rsidP="00296B6F">
            <w:pPr>
              <w:rPr>
                <w:color w:val="757575"/>
              </w:rPr>
            </w:pPr>
            <w:r>
              <w:rPr>
                <w:color w:val="757575"/>
              </w:rPr>
              <w:t>12</w:t>
            </w:r>
          </w:p>
          <w:p w:rsidR="00296B6F" w:rsidRDefault="00296B6F" w:rsidP="00296B6F">
            <w:pPr>
              <w:rPr>
                <w:color w:val="757575"/>
              </w:rPr>
            </w:pPr>
            <w:r>
              <w:rPr>
                <w:color w:val="757575"/>
              </w:rPr>
              <w:t>13</w:t>
            </w:r>
          </w:p>
          <w:p w:rsidR="00296B6F" w:rsidRDefault="00296B6F" w:rsidP="00296B6F">
            <w:pPr>
              <w:rPr>
                <w:color w:val="757575"/>
              </w:rPr>
            </w:pPr>
            <w:r>
              <w:rPr>
                <w:color w:val="757575"/>
              </w:rPr>
              <w:t>14</w:t>
            </w:r>
          </w:p>
          <w:p w:rsidR="00296B6F" w:rsidRDefault="00296B6F" w:rsidP="00296B6F">
            <w:pPr>
              <w:rPr>
                <w:color w:val="757575"/>
              </w:rPr>
            </w:pPr>
            <w:r>
              <w:rPr>
                <w:color w:val="757575"/>
              </w:rPr>
              <w:t>15</w:t>
            </w:r>
          </w:p>
          <w:p w:rsidR="00296B6F" w:rsidRDefault="00296B6F" w:rsidP="00296B6F">
            <w:pPr>
              <w:rPr>
                <w:color w:val="757575"/>
              </w:rPr>
            </w:pPr>
            <w:r>
              <w:rPr>
                <w:color w:val="757575"/>
              </w:rPr>
              <w:t>16</w:t>
            </w:r>
          </w:p>
          <w:p w:rsidR="00296B6F" w:rsidRDefault="00296B6F" w:rsidP="00296B6F">
            <w:pPr>
              <w:rPr>
                <w:color w:val="757575"/>
              </w:rPr>
            </w:pPr>
            <w:r>
              <w:rPr>
                <w:color w:val="757575"/>
              </w:rPr>
              <w:t>17</w:t>
            </w:r>
          </w:p>
          <w:p w:rsidR="00296B6F" w:rsidRDefault="00296B6F" w:rsidP="00296B6F">
            <w:pPr>
              <w:rPr>
                <w:color w:val="757575"/>
              </w:rPr>
            </w:pPr>
            <w:r>
              <w:rPr>
                <w:color w:val="757575"/>
              </w:rPr>
              <w:t>18</w:t>
            </w:r>
          </w:p>
          <w:p w:rsidR="00296B6F" w:rsidRDefault="00296B6F" w:rsidP="00296B6F">
            <w:pPr>
              <w:rPr>
                <w:color w:val="757575"/>
              </w:rPr>
            </w:pPr>
            <w:r>
              <w:rPr>
                <w:color w:val="757575"/>
              </w:rPr>
              <w:t>19</w:t>
            </w:r>
          </w:p>
          <w:p w:rsidR="00296B6F" w:rsidRDefault="00296B6F" w:rsidP="00296B6F">
            <w:pPr>
              <w:rPr>
                <w:color w:val="757575"/>
              </w:rPr>
            </w:pPr>
            <w:r>
              <w:rPr>
                <w:color w:val="757575"/>
              </w:rPr>
              <w:t>20</w:t>
            </w:r>
          </w:p>
          <w:p w:rsidR="00296B6F" w:rsidRDefault="00296B6F" w:rsidP="00296B6F">
            <w:pPr>
              <w:rPr>
                <w:color w:val="757575"/>
              </w:rPr>
            </w:pPr>
            <w:r>
              <w:rPr>
                <w:color w:val="757575"/>
              </w:rPr>
              <w:t>21</w:t>
            </w:r>
          </w:p>
          <w:p w:rsidR="00296B6F" w:rsidRDefault="00296B6F" w:rsidP="00296B6F">
            <w:pPr>
              <w:rPr>
                <w:color w:val="757575"/>
              </w:rPr>
            </w:pPr>
            <w:r>
              <w:rPr>
                <w:color w:val="757575"/>
              </w:rPr>
              <w:t>22</w:t>
            </w:r>
          </w:p>
          <w:p w:rsidR="00296B6F" w:rsidRDefault="00296B6F" w:rsidP="00296B6F">
            <w:pPr>
              <w:rPr>
                <w:rFonts w:ascii="굴림" w:eastAsia="굴림" w:hAnsi="굴림" w:cs="굴림"/>
                <w:color w:val="757575"/>
                <w:sz w:val="24"/>
                <w:szCs w:val="24"/>
              </w:rPr>
            </w:pPr>
            <w:r>
              <w:rPr>
                <w:color w:val="757575"/>
              </w:rPr>
              <w:t>23</w:t>
            </w:r>
          </w:p>
        </w:tc>
        <w:tc>
          <w:tcPr>
            <w:tcW w:w="11445" w:type="dxa"/>
            <w:vAlign w:val="center"/>
            <w:hideMark/>
          </w:tcPr>
          <w:p w:rsidR="00296B6F" w:rsidRDefault="00296B6F" w:rsidP="00296B6F">
            <w:pPr>
              <w:rPr>
                <w:color w:val="757575"/>
              </w:rPr>
            </w:pPr>
            <w:r>
              <w:rPr>
                <w:rStyle w:val="HTML"/>
                <w:color w:val="757575"/>
              </w:rPr>
              <w:t>&lt;VirtualHost *:80&gt;</w:t>
            </w:r>
          </w:p>
          <w:p w:rsidR="00296B6F" w:rsidRDefault="00296B6F" w:rsidP="00296B6F">
            <w:pPr>
              <w:rPr>
                <w:color w:val="757575"/>
              </w:rPr>
            </w:pPr>
            <w:r>
              <w:rPr>
                <w:rStyle w:val="HTML"/>
                <w:color w:val="757575"/>
              </w:rPr>
              <w:t>    #main domain</w:t>
            </w:r>
          </w:p>
          <w:p w:rsidR="00296B6F" w:rsidRDefault="00296B6F" w:rsidP="00296B6F">
            <w:pPr>
              <w:rPr>
                <w:color w:val="757575"/>
              </w:rPr>
            </w:pPr>
            <w:r>
              <w:rPr>
                <w:rStyle w:val="HTML"/>
                <w:color w:val="757575"/>
              </w:rPr>
              <w:t xml:space="preserve">    ServerName </w:t>
            </w:r>
            <w:r>
              <w:rPr>
                <w:rFonts w:ascii="맑은 고딕" w:eastAsia="맑은 고딕" w:hAnsi="맑은 고딕" w:hint="eastAsia"/>
                <w:color w:val="444444"/>
                <w:sz w:val="21"/>
                <w:szCs w:val="21"/>
              </w:rPr>
              <w:t>192.168.219.10</w:t>
            </w:r>
          </w:p>
          <w:p w:rsidR="00296B6F" w:rsidRDefault="00296B6F" w:rsidP="00296B6F">
            <w:pPr>
              <w:rPr>
                <w:color w:val="757575"/>
              </w:rPr>
            </w:pPr>
            <w:r>
              <w:rPr>
                <w:color w:val="757575"/>
              </w:rPr>
              <w:t> </w:t>
            </w:r>
          </w:p>
          <w:p w:rsidR="00296B6F" w:rsidRDefault="00296B6F" w:rsidP="00296B6F">
            <w:pPr>
              <w:rPr>
                <w:color w:val="757575"/>
              </w:rPr>
            </w:pPr>
            <w:r>
              <w:rPr>
                <w:rStyle w:val="HTML"/>
                <w:color w:val="757575"/>
              </w:rPr>
              <w:t>    #additional domain</w:t>
            </w:r>
          </w:p>
          <w:p w:rsidR="00296B6F" w:rsidRDefault="00296B6F" w:rsidP="00296B6F">
            <w:pPr>
              <w:rPr>
                <w:color w:val="757575"/>
              </w:rPr>
            </w:pPr>
            <w:r>
              <w:rPr>
                <w:rStyle w:val="HTML"/>
                <w:color w:val="757575"/>
              </w:rPr>
              <w:t>    ServerAlias www.</w:t>
            </w:r>
            <w:r>
              <w:rPr>
                <w:rStyle w:val="HTML"/>
                <w:rFonts w:hint="eastAsia"/>
                <w:color w:val="757575"/>
              </w:rPr>
              <w:t>xxx</w:t>
            </w:r>
            <w:r>
              <w:rPr>
                <w:rStyle w:val="HTML"/>
                <w:color w:val="757575"/>
              </w:rPr>
              <w:t>.</w:t>
            </w:r>
            <w:r>
              <w:rPr>
                <w:rStyle w:val="HTML"/>
                <w:rFonts w:hint="eastAsia"/>
                <w:color w:val="757575"/>
              </w:rPr>
              <w:t>xxx</w:t>
            </w:r>
          </w:p>
          <w:p w:rsidR="00296B6F" w:rsidRDefault="00296B6F" w:rsidP="00296B6F">
            <w:pPr>
              <w:rPr>
                <w:color w:val="757575"/>
              </w:rPr>
            </w:pPr>
            <w:r>
              <w:rPr>
                <w:rStyle w:val="HTML"/>
                <w:color w:val="757575"/>
              </w:rPr>
              <w:t>    ServerAlias my-anotherdomain.com</w:t>
            </w:r>
          </w:p>
          <w:p w:rsidR="00296B6F" w:rsidRDefault="00296B6F" w:rsidP="00296B6F">
            <w:pPr>
              <w:rPr>
                <w:color w:val="757575"/>
              </w:rPr>
            </w:pPr>
            <w:r>
              <w:rPr>
                <w:color w:val="757575"/>
              </w:rPr>
              <w:t> </w:t>
            </w:r>
          </w:p>
          <w:p w:rsidR="00296B6F" w:rsidRDefault="00296B6F" w:rsidP="00296B6F">
            <w:pPr>
              <w:rPr>
                <w:color w:val="757575"/>
              </w:rPr>
            </w:pPr>
            <w:r>
              <w:rPr>
                <w:rStyle w:val="HTML"/>
                <w:color w:val="757575"/>
              </w:rPr>
              <w:t>    #document Root</w:t>
            </w:r>
          </w:p>
          <w:p w:rsidR="00296B6F" w:rsidRDefault="00296B6F" w:rsidP="00296B6F">
            <w:pPr>
              <w:rPr>
                <w:color w:val="757575"/>
              </w:rPr>
            </w:pPr>
            <w:r>
              <w:rPr>
                <w:rStyle w:val="HTML"/>
                <w:color w:val="757575"/>
              </w:rPr>
              <w:t>    DocumentRoot /home/</w:t>
            </w:r>
            <w:r>
              <w:rPr>
                <w:rStyle w:val="HTML"/>
                <w:rFonts w:hint="eastAsia"/>
                <w:color w:val="757575"/>
              </w:rPr>
              <w:t>leecheol</w:t>
            </w:r>
            <w:r>
              <w:rPr>
                <w:rStyle w:val="HTML"/>
                <w:color w:val="757575"/>
              </w:rPr>
              <w:t>/www/</w:t>
            </w:r>
          </w:p>
          <w:p w:rsidR="00296B6F" w:rsidRDefault="00296B6F" w:rsidP="00296B6F">
            <w:pPr>
              <w:rPr>
                <w:color w:val="757575"/>
              </w:rPr>
            </w:pPr>
            <w:r>
              <w:rPr>
                <w:color w:val="757575"/>
              </w:rPr>
              <w:t> </w:t>
            </w:r>
          </w:p>
          <w:p w:rsidR="00296B6F" w:rsidRDefault="00296B6F" w:rsidP="00296B6F">
            <w:pPr>
              <w:rPr>
                <w:color w:val="757575"/>
              </w:rPr>
            </w:pPr>
            <w:r>
              <w:rPr>
                <w:rStyle w:val="HTML"/>
                <w:color w:val="757575"/>
              </w:rPr>
              <w:t>    #additional setting</w:t>
            </w:r>
          </w:p>
          <w:p w:rsidR="00296B6F" w:rsidRDefault="00296B6F" w:rsidP="00296B6F">
            <w:pPr>
              <w:rPr>
                <w:color w:val="757575"/>
              </w:rPr>
            </w:pPr>
            <w:r>
              <w:rPr>
                <w:rStyle w:val="HTML"/>
                <w:color w:val="757575"/>
              </w:rPr>
              <w:t>    &lt;Directory /home/</w:t>
            </w:r>
            <w:r>
              <w:rPr>
                <w:rStyle w:val="HTML"/>
                <w:rFonts w:hint="eastAsia"/>
                <w:color w:val="757575"/>
              </w:rPr>
              <w:t>leecheol</w:t>
            </w:r>
            <w:r>
              <w:rPr>
                <w:rStyle w:val="HTML"/>
                <w:color w:val="757575"/>
              </w:rPr>
              <w:t>/www/&gt;</w:t>
            </w:r>
          </w:p>
          <w:p w:rsidR="00296B6F" w:rsidRDefault="00296B6F" w:rsidP="00296B6F">
            <w:pPr>
              <w:rPr>
                <w:color w:val="757575"/>
              </w:rPr>
            </w:pPr>
            <w:r>
              <w:rPr>
                <w:rStyle w:val="HTML"/>
                <w:color w:val="757575"/>
              </w:rPr>
              <w:t>        Options FollowSymLinks MultiViews</w:t>
            </w:r>
          </w:p>
          <w:p w:rsidR="00296B6F" w:rsidRDefault="00296B6F" w:rsidP="00296B6F">
            <w:pPr>
              <w:rPr>
                <w:color w:val="757575"/>
              </w:rPr>
            </w:pPr>
            <w:r>
              <w:rPr>
                <w:rStyle w:val="HTML"/>
                <w:color w:val="757575"/>
              </w:rPr>
              <w:t>        AllowOverride All</w:t>
            </w:r>
          </w:p>
          <w:p w:rsidR="00296B6F" w:rsidRDefault="00296B6F" w:rsidP="00296B6F">
            <w:pPr>
              <w:rPr>
                <w:color w:val="757575"/>
              </w:rPr>
            </w:pPr>
            <w:r>
              <w:rPr>
                <w:rStyle w:val="HTML"/>
                <w:color w:val="757575"/>
              </w:rPr>
              <w:t>        require all granted</w:t>
            </w:r>
          </w:p>
          <w:p w:rsidR="00296B6F" w:rsidRDefault="00296B6F" w:rsidP="00296B6F">
            <w:pPr>
              <w:rPr>
                <w:color w:val="757575"/>
              </w:rPr>
            </w:pPr>
            <w:r>
              <w:rPr>
                <w:rStyle w:val="HTML"/>
                <w:color w:val="757575"/>
              </w:rPr>
              <w:t>    &lt;/Directory&gt;</w:t>
            </w:r>
          </w:p>
          <w:p w:rsidR="00296B6F" w:rsidRDefault="00296B6F" w:rsidP="00296B6F">
            <w:pPr>
              <w:rPr>
                <w:color w:val="757575"/>
              </w:rPr>
            </w:pPr>
            <w:r>
              <w:rPr>
                <w:color w:val="757575"/>
              </w:rPr>
              <w:t> </w:t>
            </w:r>
          </w:p>
          <w:p w:rsidR="00296B6F" w:rsidRDefault="00296B6F" w:rsidP="00296B6F">
            <w:pPr>
              <w:rPr>
                <w:color w:val="757575"/>
              </w:rPr>
            </w:pPr>
            <w:r>
              <w:rPr>
                <w:rStyle w:val="HTML"/>
                <w:color w:val="757575"/>
              </w:rPr>
              <w:t xml:space="preserve">    AssignUserID </w:t>
            </w:r>
            <w:r>
              <w:rPr>
                <w:rStyle w:val="HTML"/>
                <w:rFonts w:hint="eastAsia"/>
                <w:color w:val="757575"/>
              </w:rPr>
              <w:t>leecheol lwwcheol</w:t>
            </w:r>
          </w:p>
          <w:p w:rsidR="00296B6F" w:rsidRDefault="00296B6F" w:rsidP="00296B6F">
            <w:pPr>
              <w:rPr>
                <w:color w:val="757575"/>
              </w:rPr>
            </w:pPr>
            <w:r>
              <w:rPr>
                <w:color w:val="757575"/>
              </w:rPr>
              <w:t> </w:t>
            </w:r>
          </w:p>
          <w:p w:rsidR="00296B6F" w:rsidRDefault="00296B6F" w:rsidP="00296B6F">
            <w:pPr>
              <w:rPr>
                <w:color w:val="757575"/>
              </w:rPr>
            </w:pPr>
            <w:r>
              <w:rPr>
                <w:rStyle w:val="HTML"/>
                <w:color w:val="757575"/>
              </w:rPr>
              <w:t>    ErrorLog ${APACHE_LOG_DIR}/lael.be-error.log</w:t>
            </w:r>
          </w:p>
          <w:p w:rsidR="00296B6F" w:rsidRDefault="00296B6F" w:rsidP="00296B6F">
            <w:pPr>
              <w:rPr>
                <w:color w:val="757575"/>
              </w:rPr>
            </w:pPr>
            <w:r>
              <w:rPr>
                <w:rStyle w:val="HTML"/>
                <w:color w:val="757575"/>
              </w:rPr>
              <w:t>    CustomLog ${APACHE_LOG_DIR}/lael.be-access.log combined</w:t>
            </w:r>
          </w:p>
          <w:p w:rsidR="00296B6F" w:rsidRDefault="00296B6F" w:rsidP="00296B6F">
            <w:pPr>
              <w:rPr>
                <w:rFonts w:ascii="굴림" w:eastAsia="굴림" w:hAnsi="굴림" w:cs="굴림"/>
                <w:color w:val="757575"/>
                <w:sz w:val="24"/>
                <w:szCs w:val="24"/>
              </w:rPr>
            </w:pPr>
            <w:r>
              <w:rPr>
                <w:rStyle w:val="HTML"/>
                <w:color w:val="757575"/>
              </w:rPr>
              <w:t>&lt;/VirtualHost&gt;</w:t>
            </w:r>
          </w:p>
        </w:tc>
      </w:tr>
    </w:tbl>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ServerAlias 는 사용안하면 빼도 되는 줄이다.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444444"/>
          <w:sz w:val="19"/>
          <w:szCs w:val="19"/>
        </w:rPr>
        <w:t>당신이 만약 SSL(https) 를 적용하고자 한다면 </w:t>
      </w:r>
      <w:r>
        <w:rPr>
          <w:rFonts w:ascii="맑은 고딕" w:eastAsia="맑은 고딕" w:hAnsi="맑은 고딕" w:hint="eastAsia"/>
          <w:color w:val="444444"/>
          <w:sz w:val="21"/>
          <w:szCs w:val="21"/>
        </w:rPr>
        <w:t>192.168.219.10</w:t>
      </w:r>
      <w:r>
        <w:rPr>
          <w:rStyle w:val="a7"/>
          <w:rFonts w:ascii="맑은 고딕" w:eastAsia="맑은 고딕" w:hAnsi="맑은 고딕" w:hint="eastAsia"/>
          <w:color w:val="FF0000"/>
          <w:sz w:val="21"/>
          <w:szCs w:val="21"/>
          <w:bdr w:val="none" w:sz="0" w:space="0" w:color="auto" w:frame="1"/>
        </w:rPr>
        <w:t>.conf</w:t>
      </w:r>
      <w:r>
        <w:rPr>
          <w:rStyle w:val="a7"/>
          <w:rFonts w:ascii="맑은 고딕" w:eastAsia="맑은 고딕" w:hAnsi="맑은 고딕" w:hint="eastAsia"/>
          <w:color w:val="444444"/>
          <w:sz w:val="21"/>
          <w:szCs w:val="21"/>
          <w:bdr w:val="none" w:sz="0" w:space="0" w:color="auto" w:frame="1"/>
        </w:rPr>
        <w:t> </w:t>
      </w:r>
      <w:r>
        <w:rPr>
          <w:rStyle w:val="a7"/>
          <w:rFonts w:ascii="맑은 고딕" w:eastAsia="맑은 고딕" w:hAnsi="맑은 고딕" w:hint="eastAsia"/>
          <w:color w:val="444444"/>
          <w:sz w:val="19"/>
          <w:szCs w:val="19"/>
          <w:bdr w:val="none" w:sz="0" w:space="0" w:color="auto" w:frame="1"/>
        </w:rPr>
        <w:t xml:space="preserve"> 파일 하단</w:t>
      </w:r>
      <w:r>
        <w:rPr>
          <w:rFonts w:ascii="맑은 고딕" w:eastAsia="맑은 고딕" w:hAnsi="맑은 고딕" w:hint="eastAsia"/>
          <w:color w:val="444444"/>
          <w:sz w:val="19"/>
          <w:szCs w:val="19"/>
        </w:rPr>
        <w:t>에 다음의 코드를 추가하세요. 즉 VirtualHost 영역을 하나 더 추가.</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19"/>
          <w:szCs w:val="19"/>
        </w:rPr>
      </w:pPr>
    </w:p>
    <w:tbl>
      <w:tblPr>
        <w:tblW w:w="21600" w:type="dxa"/>
        <w:tblCellMar>
          <w:left w:w="0" w:type="dxa"/>
          <w:right w:w="0" w:type="dxa"/>
        </w:tblCellMar>
        <w:tblLook w:val="04A0"/>
      </w:tblPr>
      <w:tblGrid>
        <w:gridCol w:w="6"/>
        <w:gridCol w:w="21594"/>
      </w:tblGrid>
      <w:tr w:rsidR="00296B6F" w:rsidTr="00296B6F">
        <w:tc>
          <w:tcPr>
            <w:tcW w:w="0" w:type="auto"/>
            <w:vAlign w:val="center"/>
            <w:hideMark/>
          </w:tcPr>
          <w:p w:rsidR="00296B6F" w:rsidRDefault="00296B6F" w:rsidP="00296B6F">
            <w:pPr>
              <w:rPr>
                <w:rFonts w:ascii="굴림" w:eastAsia="굴림" w:hAnsi="굴림" w:cs="굴림"/>
                <w:color w:val="757575"/>
                <w:sz w:val="24"/>
                <w:szCs w:val="24"/>
              </w:rPr>
            </w:pPr>
          </w:p>
        </w:tc>
        <w:tc>
          <w:tcPr>
            <w:tcW w:w="21600" w:type="dxa"/>
            <w:vAlign w:val="center"/>
            <w:hideMark/>
          </w:tcPr>
          <w:p w:rsidR="00296B6F" w:rsidRPr="00296B6F" w:rsidRDefault="00296B6F" w:rsidP="00296B6F">
            <w:pPr>
              <w:rPr>
                <w:color w:val="757575"/>
                <w:sz w:val="14"/>
              </w:rPr>
            </w:pPr>
            <w:r w:rsidRPr="00296B6F">
              <w:rPr>
                <w:rStyle w:val="HTML"/>
                <w:color w:val="757575"/>
                <w:sz w:val="18"/>
              </w:rPr>
              <w:t>&lt;VirtualHost *:443&gt;</w:t>
            </w:r>
          </w:p>
          <w:p w:rsidR="00296B6F" w:rsidRPr="00296B6F" w:rsidRDefault="00296B6F" w:rsidP="00296B6F">
            <w:pPr>
              <w:rPr>
                <w:color w:val="757575"/>
                <w:sz w:val="14"/>
              </w:rPr>
            </w:pPr>
            <w:r w:rsidRPr="00296B6F">
              <w:rPr>
                <w:rStyle w:val="HTML"/>
                <w:color w:val="757575"/>
                <w:sz w:val="18"/>
              </w:rPr>
              <w:t>    #main domain</w:t>
            </w:r>
          </w:p>
          <w:p w:rsidR="00296B6F" w:rsidRPr="00296B6F" w:rsidRDefault="00296B6F" w:rsidP="00296B6F">
            <w:pPr>
              <w:rPr>
                <w:color w:val="757575"/>
                <w:sz w:val="14"/>
              </w:rPr>
            </w:pPr>
            <w:r w:rsidRPr="00296B6F">
              <w:rPr>
                <w:rStyle w:val="HTML"/>
                <w:color w:val="757575"/>
                <w:sz w:val="18"/>
              </w:rPr>
              <w:t>    ServerName lael.be</w:t>
            </w:r>
          </w:p>
          <w:p w:rsidR="00296B6F" w:rsidRPr="00296B6F" w:rsidRDefault="00296B6F" w:rsidP="00296B6F">
            <w:pPr>
              <w:rPr>
                <w:color w:val="757575"/>
                <w:sz w:val="14"/>
              </w:rPr>
            </w:pPr>
            <w:r w:rsidRPr="00296B6F">
              <w:rPr>
                <w:color w:val="757575"/>
                <w:sz w:val="14"/>
              </w:rPr>
              <w:t> </w:t>
            </w:r>
          </w:p>
          <w:p w:rsidR="00296B6F" w:rsidRPr="00296B6F" w:rsidRDefault="00296B6F" w:rsidP="00296B6F">
            <w:pPr>
              <w:rPr>
                <w:color w:val="757575"/>
                <w:sz w:val="14"/>
              </w:rPr>
            </w:pPr>
            <w:r w:rsidRPr="00296B6F">
              <w:rPr>
                <w:rStyle w:val="HTML"/>
                <w:color w:val="757575"/>
                <w:sz w:val="18"/>
              </w:rPr>
              <w:t>    #additional domain</w:t>
            </w:r>
          </w:p>
          <w:p w:rsidR="00296B6F" w:rsidRPr="00296B6F" w:rsidRDefault="00296B6F" w:rsidP="00296B6F">
            <w:pPr>
              <w:rPr>
                <w:color w:val="757575"/>
                <w:sz w:val="14"/>
              </w:rPr>
            </w:pPr>
            <w:r w:rsidRPr="00296B6F">
              <w:rPr>
                <w:rStyle w:val="HTML"/>
                <w:color w:val="757575"/>
                <w:sz w:val="18"/>
              </w:rPr>
              <w:t>    ServerAlias www.lael.be</w:t>
            </w:r>
          </w:p>
          <w:p w:rsidR="00296B6F" w:rsidRPr="00296B6F" w:rsidRDefault="00296B6F" w:rsidP="00296B6F">
            <w:pPr>
              <w:rPr>
                <w:color w:val="757575"/>
                <w:sz w:val="14"/>
              </w:rPr>
            </w:pPr>
            <w:r w:rsidRPr="00296B6F">
              <w:rPr>
                <w:rStyle w:val="HTML"/>
                <w:color w:val="757575"/>
                <w:sz w:val="18"/>
              </w:rPr>
              <w:lastRenderedPageBreak/>
              <w:t>    ServerAlias my-anotherdomain.com</w:t>
            </w:r>
          </w:p>
          <w:p w:rsidR="00296B6F" w:rsidRPr="00296B6F" w:rsidRDefault="00296B6F" w:rsidP="00296B6F">
            <w:pPr>
              <w:rPr>
                <w:color w:val="757575"/>
                <w:sz w:val="14"/>
              </w:rPr>
            </w:pPr>
            <w:r w:rsidRPr="00296B6F">
              <w:rPr>
                <w:color w:val="757575"/>
                <w:sz w:val="14"/>
              </w:rPr>
              <w:t> </w:t>
            </w:r>
          </w:p>
          <w:p w:rsidR="00296B6F" w:rsidRPr="00296B6F" w:rsidRDefault="00296B6F" w:rsidP="00296B6F">
            <w:pPr>
              <w:rPr>
                <w:color w:val="757575"/>
                <w:sz w:val="14"/>
              </w:rPr>
            </w:pPr>
            <w:r w:rsidRPr="00296B6F">
              <w:rPr>
                <w:rStyle w:val="HTML"/>
                <w:color w:val="757575"/>
                <w:sz w:val="18"/>
              </w:rPr>
              <w:t>    #document Root</w:t>
            </w:r>
          </w:p>
          <w:p w:rsidR="00296B6F" w:rsidRPr="00296B6F" w:rsidRDefault="00296B6F" w:rsidP="00296B6F">
            <w:pPr>
              <w:rPr>
                <w:color w:val="757575"/>
                <w:sz w:val="14"/>
              </w:rPr>
            </w:pPr>
            <w:r w:rsidRPr="00296B6F">
              <w:rPr>
                <w:rStyle w:val="HTML"/>
                <w:color w:val="757575"/>
                <w:sz w:val="18"/>
              </w:rPr>
              <w:t>    DocumentRoot /home/myuser1/www/</w:t>
            </w:r>
          </w:p>
          <w:p w:rsidR="00296B6F" w:rsidRPr="00296B6F" w:rsidRDefault="00296B6F" w:rsidP="00296B6F">
            <w:pPr>
              <w:rPr>
                <w:color w:val="757575"/>
                <w:sz w:val="14"/>
              </w:rPr>
            </w:pPr>
            <w:r w:rsidRPr="00296B6F">
              <w:rPr>
                <w:color w:val="757575"/>
                <w:sz w:val="14"/>
              </w:rPr>
              <w:t> </w:t>
            </w:r>
          </w:p>
          <w:p w:rsidR="00296B6F" w:rsidRPr="00296B6F" w:rsidRDefault="00296B6F" w:rsidP="00296B6F">
            <w:pPr>
              <w:rPr>
                <w:color w:val="757575"/>
                <w:sz w:val="14"/>
              </w:rPr>
            </w:pPr>
            <w:r w:rsidRPr="00296B6F">
              <w:rPr>
                <w:rStyle w:val="HTML"/>
                <w:color w:val="757575"/>
                <w:sz w:val="18"/>
              </w:rPr>
              <w:t>    #additional setting</w:t>
            </w:r>
          </w:p>
          <w:p w:rsidR="00296B6F" w:rsidRPr="00296B6F" w:rsidRDefault="00296B6F" w:rsidP="00296B6F">
            <w:pPr>
              <w:rPr>
                <w:color w:val="757575"/>
                <w:sz w:val="14"/>
              </w:rPr>
            </w:pPr>
            <w:r w:rsidRPr="00296B6F">
              <w:rPr>
                <w:rStyle w:val="HTML"/>
                <w:color w:val="757575"/>
                <w:sz w:val="18"/>
              </w:rPr>
              <w:t>    &lt;Directory /home/myuser1/www/&gt;</w:t>
            </w:r>
          </w:p>
          <w:p w:rsidR="00296B6F" w:rsidRPr="00296B6F" w:rsidRDefault="00296B6F" w:rsidP="00296B6F">
            <w:pPr>
              <w:rPr>
                <w:color w:val="757575"/>
                <w:sz w:val="14"/>
              </w:rPr>
            </w:pPr>
            <w:r w:rsidRPr="00296B6F">
              <w:rPr>
                <w:rStyle w:val="HTML"/>
                <w:color w:val="757575"/>
                <w:sz w:val="18"/>
              </w:rPr>
              <w:t>        Options FollowSymLinks MultiViews</w:t>
            </w:r>
          </w:p>
          <w:p w:rsidR="00296B6F" w:rsidRPr="00296B6F" w:rsidRDefault="00296B6F" w:rsidP="00296B6F">
            <w:pPr>
              <w:rPr>
                <w:color w:val="757575"/>
                <w:sz w:val="14"/>
              </w:rPr>
            </w:pPr>
            <w:r w:rsidRPr="00296B6F">
              <w:rPr>
                <w:rStyle w:val="HTML"/>
                <w:color w:val="757575"/>
                <w:sz w:val="18"/>
              </w:rPr>
              <w:t>        AllowOverride All</w:t>
            </w:r>
          </w:p>
          <w:p w:rsidR="00296B6F" w:rsidRPr="00296B6F" w:rsidRDefault="00296B6F" w:rsidP="00296B6F">
            <w:pPr>
              <w:rPr>
                <w:color w:val="757575"/>
                <w:sz w:val="14"/>
              </w:rPr>
            </w:pPr>
            <w:r w:rsidRPr="00296B6F">
              <w:rPr>
                <w:rStyle w:val="HTML"/>
                <w:color w:val="757575"/>
                <w:sz w:val="18"/>
              </w:rPr>
              <w:t>        require all granted</w:t>
            </w:r>
          </w:p>
          <w:p w:rsidR="00296B6F" w:rsidRPr="00296B6F" w:rsidRDefault="00296B6F" w:rsidP="00296B6F">
            <w:pPr>
              <w:rPr>
                <w:color w:val="757575"/>
                <w:sz w:val="14"/>
              </w:rPr>
            </w:pPr>
            <w:r w:rsidRPr="00296B6F">
              <w:rPr>
                <w:rStyle w:val="HTML"/>
                <w:color w:val="757575"/>
                <w:sz w:val="18"/>
              </w:rPr>
              <w:t>    &lt;/Directory&gt;</w:t>
            </w:r>
          </w:p>
          <w:p w:rsidR="00296B6F" w:rsidRPr="00296B6F" w:rsidRDefault="00296B6F" w:rsidP="00296B6F">
            <w:pPr>
              <w:rPr>
                <w:color w:val="757575"/>
                <w:sz w:val="14"/>
              </w:rPr>
            </w:pPr>
            <w:r w:rsidRPr="00296B6F">
              <w:rPr>
                <w:color w:val="757575"/>
                <w:sz w:val="14"/>
              </w:rPr>
              <w:t> </w:t>
            </w:r>
          </w:p>
          <w:p w:rsidR="00296B6F" w:rsidRPr="00296B6F" w:rsidRDefault="00296B6F" w:rsidP="00296B6F">
            <w:pPr>
              <w:rPr>
                <w:color w:val="757575"/>
                <w:sz w:val="14"/>
              </w:rPr>
            </w:pPr>
            <w:r w:rsidRPr="00296B6F">
              <w:rPr>
                <w:rStyle w:val="HTML"/>
                <w:color w:val="757575"/>
                <w:sz w:val="18"/>
              </w:rPr>
              <w:t>    AssignUserID myuser1 myuser1</w:t>
            </w:r>
          </w:p>
          <w:p w:rsidR="00296B6F" w:rsidRPr="00296B6F" w:rsidRDefault="00296B6F" w:rsidP="00296B6F">
            <w:pPr>
              <w:rPr>
                <w:color w:val="757575"/>
                <w:sz w:val="14"/>
              </w:rPr>
            </w:pPr>
            <w:r w:rsidRPr="00296B6F">
              <w:rPr>
                <w:color w:val="757575"/>
                <w:sz w:val="14"/>
              </w:rPr>
              <w:t> </w:t>
            </w:r>
          </w:p>
          <w:p w:rsidR="00296B6F" w:rsidRPr="00296B6F" w:rsidRDefault="00296B6F" w:rsidP="00296B6F">
            <w:pPr>
              <w:rPr>
                <w:color w:val="757575"/>
                <w:sz w:val="14"/>
              </w:rPr>
            </w:pPr>
            <w:r w:rsidRPr="00296B6F">
              <w:rPr>
                <w:rStyle w:val="HTML"/>
                <w:color w:val="757575"/>
                <w:sz w:val="18"/>
              </w:rPr>
              <w:t>    ErrorLog ${APACHE_LOG_DIR}/lael.be-error.log</w:t>
            </w:r>
          </w:p>
          <w:p w:rsidR="00296B6F" w:rsidRPr="00296B6F" w:rsidRDefault="00296B6F" w:rsidP="00296B6F">
            <w:pPr>
              <w:rPr>
                <w:color w:val="757575"/>
                <w:sz w:val="14"/>
              </w:rPr>
            </w:pPr>
            <w:r w:rsidRPr="00296B6F">
              <w:rPr>
                <w:rStyle w:val="HTML"/>
                <w:color w:val="757575"/>
                <w:sz w:val="18"/>
              </w:rPr>
              <w:t>    CustomLog ${APACHE_LOG_DIR}/lael.be-access.log combined</w:t>
            </w:r>
          </w:p>
          <w:p w:rsidR="00296B6F" w:rsidRPr="00296B6F" w:rsidRDefault="00296B6F" w:rsidP="00296B6F">
            <w:pPr>
              <w:rPr>
                <w:color w:val="757575"/>
                <w:sz w:val="14"/>
              </w:rPr>
            </w:pPr>
            <w:r w:rsidRPr="00296B6F">
              <w:rPr>
                <w:color w:val="757575"/>
                <w:sz w:val="14"/>
              </w:rPr>
              <w:t> </w:t>
            </w:r>
          </w:p>
          <w:p w:rsidR="00296B6F" w:rsidRPr="00296B6F" w:rsidRDefault="00296B6F" w:rsidP="00296B6F">
            <w:pPr>
              <w:rPr>
                <w:color w:val="757575"/>
                <w:sz w:val="14"/>
              </w:rPr>
            </w:pPr>
            <w:r w:rsidRPr="00296B6F">
              <w:rPr>
                <w:rStyle w:val="HTML"/>
                <w:color w:val="757575"/>
                <w:sz w:val="18"/>
              </w:rPr>
              <w:t>    Header always set</w:t>
            </w:r>
            <w:r w:rsidRPr="00296B6F">
              <w:rPr>
                <w:color w:val="757575"/>
                <w:sz w:val="14"/>
              </w:rPr>
              <w:t xml:space="preserve"> </w:t>
            </w:r>
            <w:r w:rsidRPr="00296B6F">
              <w:rPr>
                <w:rStyle w:val="HTML"/>
                <w:color w:val="757575"/>
                <w:sz w:val="18"/>
              </w:rPr>
              <w:t>Strict-Transport-Security "max-age=31536000"</w:t>
            </w:r>
          </w:p>
          <w:p w:rsidR="00296B6F" w:rsidRPr="00296B6F" w:rsidRDefault="00296B6F" w:rsidP="00296B6F">
            <w:pPr>
              <w:rPr>
                <w:color w:val="757575"/>
                <w:sz w:val="14"/>
              </w:rPr>
            </w:pPr>
            <w:r w:rsidRPr="00296B6F">
              <w:rPr>
                <w:color w:val="757575"/>
                <w:sz w:val="14"/>
              </w:rPr>
              <w:t> </w:t>
            </w:r>
          </w:p>
          <w:p w:rsidR="00296B6F" w:rsidRPr="00296B6F" w:rsidRDefault="00296B6F" w:rsidP="00296B6F">
            <w:pPr>
              <w:rPr>
                <w:color w:val="757575"/>
                <w:sz w:val="14"/>
              </w:rPr>
            </w:pPr>
            <w:r w:rsidRPr="00296B6F">
              <w:rPr>
                <w:rStyle w:val="HTML"/>
                <w:color w:val="757575"/>
                <w:sz w:val="18"/>
              </w:rPr>
              <w:t>    SSLEngine on</w:t>
            </w:r>
          </w:p>
          <w:p w:rsidR="00296B6F" w:rsidRPr="00296B6F" w:rsidRDefault="00296B6F" w:rsidP="00296B6F">
            <w:pPr>
              <w:rPr>
                <w:color w:val="757575"/>
                <w:sz w:val="14"/>
              </w:rPr>
            </w:pPr>
            <w:r w:rsidRPr="00296B6F">
              <w:rPr>
                <w:color w:val="757575"/>
                <w:sz w:val="14"/>
              </w:rPr>
              <w:t> </w:t>
            </w:r>
          </w:p>
          <w:p w:rsidR="00296B6F" w:rsidRPr="00296B6F" w:rsidRDefault="00296B6F" w:rsidP="00296B6F">
            <w:pPr>
              <w:rPr>
                <w:color w:val="757575"/>
                <w:sz w:val="14"/>
              </w:rPr>
            </w:pPr>
            <w:r w:rsidRPr="00296B6F">
              <w:rPr>
                <w:rStyle w:val="HTML"/>
                <w:color w:val="757575"/>
                <w:sz w:val="18"/>
              </w:rPr>
              <w:t>    SSLProtocol all -SSLv2 -SSLv3</w:t>
            </w:r>
          </w:p>
          <w:p w:rsidR="00296B6F" w:rsidRPr="00296B6F" w:rsidRDefault="00296B6F" w:rsidP="00296B6F">
            <w:pPr>
              <w:rPr>
                <w:color w:val="757575"/>
                <w:sz w:val="14"/>
              </w:rPr>
            </w:pPr>
            <w:r w:rsidRPr="00296B6F">
              <w:rPr>
                <w:color w:val="757575"/>
                <w:sz w:val="14"/>
              </w:rPr>
              <w:t> </w:t>
            </w:r>
          </w:p>
          <w:p w:rsidR="00296B6F" w:rsidRDefault="00296B6F" w:rsidP="00296B6F">
            <w:pPr>
              <w:rPr>
                <w:rStyle w:val="HTML"/>
                <w:color w:val="757575"/>
                <w:sz w:val="18"/>
              </w:rPr>
            </w:pPr>
            <w:r w:rsidRPr="00296B6F">
              <w:rPr>
                <w:rStyle w:val="HTML"/>
                <w:color w:val="757575"/>
                <w:sz w:val="18"/>
              </w:rPr>
              <w:t>    SSLCipherSuite ECDHE-RSA-AES128-GCM-SHA256:ECDHE-ECDSA-AES128-GCM-SHA256:ECDHE-RSA-AES256-GCM-SHA384:</w:t>
            </w:r>
          </w:p>
          <w:p w:rsidR="00296B6F" w:rsidRDefault="00296B6F" w:rsidP="00296B6F">
            <w:pPr>
              <w:rPr>
                <w:rStyle w:val="HTML"/>
                <w:color w:val="757575"/>
                <w:sz w:val="18"/>
              </w:rPr>
            </w:pPr>
            <w:r w:rsidRPr="00296B6F">
              <w:rPr>
                <w:rStyle w:val="HTML"/>
                <w:color w:val="757575"/>
                <w:sz w:val="18"/>
              </w:rPr>
              <w:t>ECDHE-ECDSA-AES256-GCM-SHA384:DHE-RSA-AES128-GCM-SHA256:DHE-DSS-AES128-GCM-SHA256:kEDH+AESGCM:</w:t>
            </w:r>
          </w:p>
          <w:p w:rsidR="00296B6F" w:rsidRDefault="00296B6F" w:rsidP="00296B6F">
            <w:pPr>
              <w:rPr>
                <w:rStyle w:val="HTML"/>
                <w:color w:val="757575"/>
                <w:sz w:val="18"/>
              </w:rPr>
            </w:pPr>
            <w:r w:rsidRPr="00296B6F">
              <w:rPr>
                <w:rStyle w:val="HTML"/>
                <w:color w:val="757575"/>
                <w:sz w:val="18"/>
              </w:rPr>
              <w:t>ECDHE-RSA-AES128-SHA256:ECDHE-ECDSA-AES128-SHA256:ECDHE-RSA-AES128-SHA:ECDHE-ECDSA-AES128-SHA:</w:t>
            </w:r>
          </w:p>
          <w:p w:rsidR="00296B6F" w:rsidRDefault="00296B6F" w:rsidP="00296B6F">
            <w:pPr>
              <w:rPr>
                <w:rStyle w:val="HTML"/>
                <w:color w:val="757575"/>
                <w:sz w:val="18"/>
              </w:rPr>
            </w:pPr>
            <w:r w:rsidRPr="00296B6F">
              <w:rPr>
                <w:rStyle w:val="HTML"/>
                <w:color w:val="757575"/>
                <w:sz w:val="18"/>
              </w:rPr>
              <w:t>ECDHE-RSA-AES256-SHA384:ECDHE-ECDSA-AES256-SHA384:ECDHE-RSA-AES256-SHA:ECDHE-ECDSA-AES256-SHA:</w:t>
            </w:r>
          </w:p>
          <w:p w:rsidR="00296B6F" w:rsidRDefault="00296B6F" w:rsidP="00296B6F">
            <w:pPr>
              <w:rPr>
                <w:rStyle w:val="HTML"/>
                <w:color w:val="757575"/>
                <w:sz w:val="18"/>
              </w:rPr>
            </w:pPr>
            <w:r w:rsidRPr="00296B6F">
              <w:rPr>
                <w:rStyle w:val="HTML"/>
                <w:color w:val="757575"/>
                <w:sz w:val="18"/>
              </w:rPr>
              <w:t>DHE-RSA-AES128-SHA256:DHE-RSA-AES128-SHA:DHE-DSS-AES128-SHA256:DHE-RSA-AES256-SHA256:DHE-DSS-AES256-SHA:</w:t>
            </w:r>
          </w:p>
          <w:p w:rsidR="00296B6F" w:rsidRDefault="00296B6F" w:rsidP="00296B6F">
            <w:pPr>
              <w:rPr>
                <w:rStyle w:val="HTML"/>
                <w:color w:val="757575"/>
                <w:sz w:val="18"/>
              </w:rPr>
            </w:pPr>
            <w:r w:rsidRPr="00296B6F">
              <w:rPr>
                <w:rStyle w:val="HTML"/>
                <w:color w:val="757575"/>
                <w:sz w:val="18"/>
              </w:rPr>
              <w:t>DHE-RSA-AES256-SHA:AES128-GCM-SHA256:AES256-GCM-SHA384:AES128-SHA256:AES256-SHA256:AES128-SHA:AES256-SHA:</w:t>
            </w:r>
          </w:p>
          <w:p w:rsidR="00296B6F" w:rsidRDefault="00296B6F" w:rsidP="00296B6F">
            <w:pPr>
              <w:rPr>
                <w:rStyle w:val="HTML"/>
                <w:color w:val="757575"/>
                <w:sz w:val="18"/>
              </w:rPr>
            </w:pPr>
            <w:r w:rsidRPr="00296B6F">
              <w:rPr>
                <w:rStyle w:val="HTML"/>
                <w:color w:val="757575"/>
                <w:sz w:val="18"/>
              </w:rPr>
              <w:t>AES:CAMELLIA:DES-CBC3-SHA:!aNULL:!eNULL:!EXPORT:!DES:!RC4:!MD5:!PSK:!aECDH:!EDH-DSS-DES-CBC3-SHA:</w:t>
            </w:r>
          </w:p>
          <w:p w:rsidR="00296B6F" w:rsidRPr="00296B6F" w:rsidRDefault="00296B6F" w:rsidP="00296B6F">
            <w:pPr>
              <w:rPr>
                <w:color w:val="757575"/>
                <w:sz w:val="14"/>
              </w:rPr>
            </w:pPr>
            <w:r w:rsidRPr="00296B6F">
              <w:rPr>
                <w:rStyle w:val="HTML"/>
                <w:color w:val="757575"/>
                <w:sz w:val="18"/>
              </w:rPr>
              <w:t>!EDH-RSA-DES-CBC3-SHA:!KRB5-DES-CBC3-SHA</w:t>
            </w:r>
          </w:p>
          <w:p w:rsidR="00296B6F" w:rsidRPr="00296B6F" w:rsidRDefault="00296B6F" w:rsidP="00296B6F">
            <w:pPr>
              <w:rPr>
                <w:color w:val="757575"/>
                <w:sz w:val="14"/>
              </w:rPr>
            </w:pPr>
            <w:r w:rsidRPr="00296B6F">
              <w:rPr>
                <w:color w:val="757575"/>
                <w:sz w:val="14"/>
              </w:rPr>
              <w:t> </w:t>
            </w:r>
          </w:p>
          <w:p w:rsidR="00296B6F" w:rsidRPr="00296B6F" w:rsidRDefault="00296B6F" w:rsidP="00296B6F">
            <w:pPr>
              <w:rPr>
                <w:color w:val="757575"/>
                <w:sz w:val="14"/>
              </w:rPr>
            </w:pPr>
            <w:r w:rsidRPr="00296B6F">
              <w:rPr>
                <w:rStyle w:val="HTML"/>
                <w:color w:val="757575"/>
                <w:sz w:val="18"/>
              </w:rPr>
              <w:t>    SSLHonorCipherOrder on</w:t>
            </w:r>
          </w:p>
          <w:p w:rsidR="00296B6F" w:rsidRPr="00296B6F" w:rsidRDefault="00296B6F" w:rsidP="00296B6F">
            <w:pPr>
              <w:rPr>
                <w:color w:val="757575"/>
                <w:sz w:val="14"/>
              </w:rPr>
            </w:pPr>
            <w:r w:rsidRPr="00296B6F">
              <w:rPr>
                <w:color w:val="757575"/>
                <w:sz w:val="14"/>
              </w:rPr>
              <w:t> </w:t>
            </w:r>
          </w:p>
          <w:p w:rsidR="00296B6F" w:rsidRPr="00296B6F" w:rsidRDefault="00296B6F" w:rsidP="00296B6F">
            <w:pPr>
              <w:rPr>
                <w:color w:val="757575"/>
                <w:sz w:val="14"/>
              </w:rPr>
            </w:pPr>
            <w:r w:rsidRPr="00296B6F">
              <w:rPr>
                <w:rStyle w:val="HTML"/>
                <w:color w:val="757575"/>
                <w:sz w:val="18"/>
              </w:rPr>
              <w:t>    SSLCertificateFile "/home/myuser1/ssl/mysite_ssl.crt"</w:t>
            </w:r>
          </w:p>
          <w:p w:rsidR="00296B6F" w:rsidRPr="00296B6F" w:rsidRDefault="00296B6F" w:rsidP="00296B6F">
            <w:pPr>
              <w:rPr>
                <w:color w:val="757575"/>
                <w:sz w:val="14"/>
              </w:rPr>
            </w:pPr>
            <w:r w:rsidRPr="00296B6F">
              <w:rPr>
                <w:rStyle w:val="HTML"/>
                <w:color w:val="757575"/>
                <w:sz w:val="18"/>
              </w:rPr>
              <w:t>    SSLCertificateKeyFile "/home/myuser1/ssl/mysite_ssl.key"</w:t>
            </w:r>
          </w:p>
          <w:p w:rsidR="00296B6F" w:rsidRDefault="00296B6F" w:rsidP="00296B6F">
            <w:pPr>
              <w:rPr>
                <w:color w:val="757575"/>
              </w:rPr>
            </w:pPr>
            <w:r w:rsidRPr="00296B6F">
              <w:rPr>
                <w:rStyle w:val="HTML"/>
                <w:color w:val="757575"/>
                <w:sz w:val="18"/>
              </w:rPr>
              <w:t>    SSLCertificateChainFile "/home/myuser1/ssl/mysite_ssl.certchain.crt"</w:t>
            </w:r>
          </w:p>
          <w:p w:rsidR="00296B6F" w:rsidRDefault="00296B6F" w:rsidP="00296B6F">
            <w:pPr>
              <w:rPr>
                <w:color w:val="757575"/>
              </w:rPr>
            </w:pPr>
            <w:r>
              <w:rPr>
                <w:color w:val="757575"/>
              </w:rPr>
              <w:t> </w:t>
            </w:r>
          </w:p>
          <w:p w:rsidR="00296B6F" w:rsidRDefault="00296B6F" w:rsidP="00296B6F">
            <w:pPr>
              <w:rPr>
                <w:rStyle w:val="HTML"/>
                <w:color w:val="757575"/>
              </w:rPr>
            </w:pPr>
            <w:r>
              <w:rPr>
                <w:rStyle w:val="HTML"/>
                <w:color w:val="757575"/>
              </w:rPr>
              <w:t>&lt;/VirtualHost&gt;</w:t>
            </w:r>
          </w:p>
          <w:p w:rsidR="00296B6F" w:rsidRDefault="00296B6F" w:rsidP="00296B6F">
            <w:pPr>
              <w:rPr>
                <w:rFonts w:ascii="굴림" w:eastAsia="굴림" w:hAnsi="굴림" w:cs="굴림"/>
                <w:color w:val="757575"/>
                <w:sz w:val="24"/>
                <w:szCs w:val="24"/>
              </w:rPr>
            </w:pPr>
          </w:p>
        </w:tc>
      </w:tr>
    </w:tbl>
    <w:p w:rsidR="00296B6F" w:rsidRDefault="00C9062D" w:rsidP="00296B6F">
      <w:pPr>
        <w:pStyle w:val="a6"/>
        <w:shd w:val="clear" w:color="auto" w:fill="FFFFFF"/>
        <w:spacing w:before="0" w:beforeAutospacing="0" w:after="0" w:afterAutospacing="0"/>
        <w:textAlignment w:val="baseline"/>
        <w:rPr>
          <w:rFonts w:ascii="맑은 고딕" w:eastAsia="맑은 고딕" w:hAnsi="맑은 고딕"/>
          <w:color w:val="444444"/>
          <w:sz w:val="19"/>
          <w:szCs w:val="19"/>
        </w:rPr>
      </w:pPr>
      <w:hyperlink r:id="rId45" w:anchor="hostname=blog.lael.be" w:tgtFrame="_blank" w:history="1">
        <w:r w:rsidR="00296B6F">
          <w:rPr>
            <w:rStyle w:val="a8"/>
            <w:rFonts w:ascii="맑은 고딕" w:eastAsia="맑은 고딕" w:hAnsi="맑은 고딕" w:hint="eastAsia"/>
            <w:color w:val="777777"/>
            <w:sz w:val="19"/>
            <w:szCs w:val="19"/>
            <w:bdr w:val="none" w:sz="0" w:space="0" w:color="auto" w:frame="1"/>
          </w:rPr>
          <w:t>https://www.sslshopper.com/ssl-checker.html#hostname=blog.lael.be</w:t>
        </w:r>
      </w:hyperlink>
      <w:r w:rsidR="00296B6F">
        <w:rPr>
          <w:rFonts w:ascii="맑은 고딕" w:eastAsia="맑은 고딕" w:hAnsi="맑은 고딕" w:hint="eastAsia"/>
          <w:color w:val="444444"/>
          <w:sz w:val="19"/>
          <w:szCs w:val="19"/>
        </w:rPr>
        <w:t>  (</w:t>
      </w:r>
      <w:r w:rsidR="00296B6F">
        <w:rPr>
          <w:rFonts w:ascii="맑은 고딕" w:eastAsia="맑은 고딕" w:hAnsi="맑은 고딕" w:hint="eastAsia"/>
          <w:color w:val="800080"/>
          <w:sz w:val="19"/>
          <w:szCs w:val="19"/>
          <w:bdr w:val="none" w:sz="0" w:space="0" w:color="auto" w:frame="1"/>
        </w:rPr>
        <w:t>SSL Chain test</w:t>
      </w:r>
      <w:r w:rsidR="00296B6F">
        <w:rPr>
          <w:rFonts w:ascii="맑은 고딕" w:eastAsia="맑은 고딕" w:hAnsi="맑은 고딕" w:hint="eastAsia"/>
          <w:color w:val="444444"/>
          <w:sz w:val="19"/>
          <w:szCs w:val="19"/>
        </w:rPr>
        <w:t> - 인증서가 올바르게 설치되어 있는지)</w:t>
      </w:r>
    </w:p>
    <w:p w:rsidR="00296B6F" w:rsidRDefault="00C9062D" w:rsidP="00296B6F">
      <w:pPr>
        <w:pStyle w:val="a6"/>
        <w:shd w:val="clear" w:color="auto" w:fill="FFFFFF"/>
        <w:spacing w:before="0" w:beforeAutospacing="0" w:after="0" w:afterAutospacing="0"/>
        <w:textAlignment w:val="baseline"/>
        <w:rPr>
          <w:rFonts w:ascii="맑은 고딕" w:eastAsia="맑은 고딕" w:hAnsi="맑은 고딕"/>
          <w:color w:val="444444"/>
          <w:sz w:val="19"/>
          <w:szCs w:val="19"/>
        </w:rPr>
      </w:pPr>
      <w:hyperlink r:id="rId46" w:tgtFrame="_blank" w:history="1">
        <w:r w:rsidR="00296B6F">
          <w:rPr>
            <w:rStyle w:val="a8"/>
            <w:rFonts w:ascii="맑은 고딕" w:eastAsia="맑은 고딕" w:hAnsi="맑은 고딕" w:hint="eastAsia"/>
            <w:color w:val="777777"/>
            <w:sz w:val="19"/>
            <w:szCs w:val="19"/>
            <w:bdr w:val="none" w:sz="0" w:space="0" w:color="auto" w:frame="1"/>
          </w:rPr>
          <w:t>https://www.ssllabs.com/ssltest/analyze.html?d=blog.lael.be</w:t>
        </w:r>
      </w:hyperlink>
      <w:r w:rsidR="00296B6F">
        <w:rPr>
          <w:rFonts w:ascii="맑은 고딕" w:eastAsia="맑은 고딕" w:hAnsi="맑은 고딕" w:hint="eastAsia"/>
          <w:color w:val="444444"/>
          <w:sz w:val="19"/>
          <w:szCs w:val="19"/>
        </w:rPr>
        <w:t> (</w:t>
      </w:r>
      <w:r w:rsidR="00296B6F">
        <w:rPr>
          <w:rFonts w:ascii="맑은 고딕" w:eastAsia="맑은 고딕" w:hAnsi="맑은 고딕" w:hint="eastAsia"/>
          <w:color w:val="800080"/>
          <w:sz w:val="19"/>
          <w:szCs w:val="19"/>
          <w:bdr w:val="none" w:sz="0" w:space="0" w:color="auto" w:frame="1"/>
        </w:rPr>
        <w:t>SSL Algorithm test</w:t>
      </w:r>
      <w:r w:rsidR="00296B6F">
        <w:rPr>
          <w:rFonts w:ascii="맑은 고딕" w:eastAsia="맑은 고딕" w:hAnsi="맑은 고딕" w:hint="eastAsia"/>
          <w:color w:val="444444"/>
          <w:sz w:val="19"/>
          <w:szCs w:val="19"/>
        </w:rPr>
        <w:t> - 안전한 암호화 통신이 설정되어 있는지)</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0000FF"/>
          <w:sz w:val="19"/>
          <w:szCs w:val="19"/>
          <w:bdr w:val="none" w:sz="0" w:space="0" w:color="auto" w:frame="1"/>
        </w:rPr>
        <w:t>Chain test</w:t>
      </w:r>
      <w:r>
        <w:rPr>
          <w:rFonts w:ascii="맑은 고딕" w:eastAsia="맑은 고딕" w:hAnsi="맑은 고딕" w:hint="eastAsia"/>
          <w:color w:val="444444"/>
          <w:sz w:val="19"/>
          <w:szCs w:val="19"/>
        </w:rPr>
        <w:t> 는 </w:t>
      </w:r>
      <w:r>
        <w:rPr>
          <w:rFonts w:ascii="맑은 고딕" w:eastAsia="맑은 고딕" w:hAnsi="맑은 고딕" w:hint="eastAsia"/>
          <w:color w:val="0000FF"/>
          <w:sz w:val="19"/>
          <w:szCs w:val="19"/>
          <w:bdr w:val="none" w:sz="0" w:space="0" w:color="auto" w:frame="1"/>
        </w:rPr>
        <w:t>모두 Valid</w:t>
      </w:r>
      <w:r>
        <w:rPr>
          <w:rFonts w:ascii="맑은 고딕" w:eastAsia="맑은 고딕" w:hAnsi="맑은 고딕" w:hint="eastAsia"/>
          <w:color w:val="444444"/>
          <w:sz w:val="19"/>
          <w:szCs w:val="19"/>
        </w:rPr>
        <w:t> 이어야하고, </w:t>
      </w:r>
      <w:r>
        <w:rPr>
          <w:rFonts w:ascii="맑은 고딕" w:eastAsia="맑은 고딕" w:hAnsi="맑은 고딕" w:hint="eastAsia"/>
          <w:color w:val="0000FF"/>
          <w:sz w:val="19"/>
          <w:szCs w:val="19"/>
          <w:bdr w:val="none" w:sz="0" w:space="0" w:color="auto" w:frame="1"/>
        </w:rPr>
        <w:t>SSL Algorithm test</w:t>
      </w:r>
      <w:r>
        <w:rPr>
          <w:rFonts w:ascii="맑은 고딕" w:eastAsia="맑은 고딕" w:hAnsi="맑은 고딕" w:hint="eastAsia"/>
          <w:color w:val="444444"/>
          <w:sz w:val="19"/>
          <w:szCs w:val="19"/>
        </w:rPr>
        <w:t> 는 </w:t>
      </w:r>
      <w:r>
        <w:rPr>
          <w:rFonts w:ascii="맑은 고딕" w:eastAsia="맑은 고딕" w:hAnsi="맑은 고딕" w:hint="eastAsia"/>
          <w:color w:val="0000FF"/>
          <w:sz w:val="19"/>
          <w:szCs w:val="19"/>
          <w:bdr w:val="none" w:sz="0" w:space="0" w:color="auto" w:frame="1"/>
        </w:rPr>
        <w:t>A 이상</w:t>
      </w:r>
      <w:r>
        <w:rPr>
          <w:rFonts w:ascii="맑은 고딕" w:eastAsia="맑은 고딕" w:hAnsi="맑은 고딕" w:hint="eastAsia"/>
          <w:color w:val="444444"/>
          <w:sz w:val="19"/>
          <w:szCs w:val="19"/>
        </w:rPr>
        <w:t>이면 정상적인 운영이 가능하다.</w:t>
      </w:r>
    </w:p>
    <w:p w:rsidR="00296B6F" w:rsidRDefault="00296B6F" w:rsidP="00296B6F">
      <w:pPr>
        <w:pStyle w:val="a6"/>
        <w:shd w:val="clear" w:color="auto" w:fill="FFFFFF"/>
        <w:spacing w:before="0" w:beforeAutospacing="0" w:after="326"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444444"/>
          <w:sz w:val="19"/>
          <w:szCs w:val="19"/>
        </w:rPr>
        <w:t>라엘이가 여러 설정 값에 대해서 테스트를 해 보았고, 최적의 권장설정 값을 위와 같이 적어두었으니 그대로 쓰면 된다.</w:t>
      </w:r>
    </w:p>
    <w:p w:rsidR="00296B6F" w:rsidRDefault="00296B6F" w:rsidP="00296B6F">
      <w:pPr>
        <w:pStyle w:val="a6"/>
        <w:shd w:val="clear" w:color="auto" w:fill="FFFFFF"/>
        <w:spacing w:before="0" w:beforeAutospacing="0" w:after="326"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444444"/>
          <w:sz w:val="19"/>
          <w:szCs w:val="19"/>
        </w:rPr>
        <w:t>위의 설정값으로 SSL을 설치하면 A+등급을 받을 수 있을 것이다.</w:t>
      </w:r>
    </w:p>
    <w:p w:rsidR="00296B6F" w:rsidRDefault="00296B6F" w:rsidP="00296B6F">
      <w:pPr>
        <w:pStyle w:val="a6"/>
        <w:shd w:val="clear" w:color="auto" w:fill="FFFFFF"/>
        <w:spacing w:before="0" w:beforeAutospacing="0" w:after="326"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444444"/>
          <w:sz w:val="19"/>
          <w:szCs w:val="19"/>
        </w:rPr>
        <w:lastRenderedPageBreak/>
        <w:t> </w:t>
      </w:r>
      <w:r>
        <w:rPr>
          <w:rFonts w:ascii="맑은 고딕" w:eastAsia="맑은 고딕" w:hAnsi="맑은 고딕"/>
          <w:noProof/>
          <w:color w:val="444444"/>
          <w:sz w:val="19"/>
          <w:szCs w:val="19"/>
        </w:rPr>
        <w:drawing>
          <wp:inline distT="0" distB="0" distL="0" distR="0">
            <wp:extent cx="5731510" cy="3505681"/>
            <wp:effectExtent l="19050" t="0" r="2540" b="0"/>
            <wp:docPr id="68" name="그림 52" descr="pv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v106"/>
                    <pic:cNvPicPr>
                      <a:picLocks noChangeAspect="1" noChangeArrowheads="1"/>
                    </pic:cNvPicPr>
                  </pic:nvPicPr>
                  <pic:blipFill>
                    <a:blip r:embed="rId47" cstate="print"/>
                    <a:srcRect/>
                    <a:stretch>
                      <a:fillRect/>
                    </a:stretch>
                  </pic:blipFill>
                  <pic:spPr bwMode="auto">
                    <a:xfrm>
                      <a:off x="0" y="0"/>
                      <a:ext cx="5731510" cy="3505681"/>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FFFFFF"/>
          <w:sz w:val="19"/>
          <w:szCs w:val="19"/>
          <w:bdr w:val="none" w:sz="0" w:space="0" w:color="auto" w:frame="1"/>
        </w:rPr>
        <w:t>.</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800080"/>
          <w:sz w:val="19"/>
          <w:szCs w:val="19"/>
          <w:bdr w:val="none" w:sz="0" w:space="0" w:color="auto" w:frame="1"/>
        </w:rPr>
        <w:t>인증서 적용 테스트</w:t>
      </w:r>
      <w:r>
        <w:rPr>
          <w:rFonts w:ascii="맑은 고딕" w:eastAsia="맑은 고딕" w:hAnsi="맑은 고딕" w:hint="eastAsia"/>
          <w:color w:val="444444"/>
          <w:sz w:val="19"/>
          <w:szCs w:val="19"/>
        </w:rPr>
        <w:t>는 위의 사이트를 이용하여라. 인증서 체인 파일이란 “인증서에 대한 인증서” 파일이다.</w:t>
      </w:r>
    </w:p>
    <w:p w:rsidR="00296B6F" w:rsidRDefault="00296B6F" w:rsidP="00296B6F">
      <w:pPr>
        <w:pStyle w:val="a6"/>
        <w:shd w:val="clear" w:color="auto" w:fill="FFFFFF"/>
        <w:spacing w:before="0" w:beforeAutospacing="0" w:after="326" w:afterAutospacing="0"/>
        <w:textAlignment w:val="baseline"/>
        <w:rPr>
          <w:rFonts w:ascii="맑은 고딕" w:eastAsia="맑은 고딕" w:hAnsi="맑은 고딕"/>
          <w:color w:val="444444"/>
          <w:sz w:val="19"/>
          <w:szCs w:val="19"/>
        </w:rPr>
      </w:pPr>
      <w:r>
        <w:rPr>
          <w:rFonts w:ascii="맑은 고딕" w:eastAsia="맑은 고딕" w:hAnsi="맑은 고딕"/>
          <w:noProof/>
          <w:color w:val="444444"/>
          <w:sz w:val="19"/>
          <w:szCs w:val="19"/>
        </w:rPr>
        <w:drawing>
          <wp:inline distT="0" distB="0" distL="0" distR="0">
            <wp:extent cx="4533900" cy="2571750"/>
            <wp:effectExtent l="19050" t="0" r="0" b="0"/>
            <wp:docPr id="66" name="그림 53" descr="mac-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ssl"/>
                    <pic:cNvPicPr>
                      <a:picLocks noChangeAspect="1" noChangeArrowheads="1"/>
                    </pic:cNvPicPr>
                  </pic:nvPicPr>
                  <pic:blipFill>
                    <a:blip r:embed="rId48" cstate="print"/>
                    <a:srcRect/>
                    <a:stretch>
                      <a:fillRect/>
                    </a:stretch>
                  </pic:blipFill>
                  <pic:spPr bwMode="auto">
                    <a:xfrm>
                      <a:off x="0" y="0"/>
                      <a:ext cx="4533900" cy="257175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26" w:afterAutospacing="0"/>
        <w:jc w:val="center"/>
        <w:textAlignment w:val="baseline"/>
        <w:rPr>
          <w:rFonts w:ascii="맑은 고딕" w:eastAsia="맑은 고딕" w:hAnsi="맑은 고딕"/>
          <w:color w:val="444444"/>
          <w:sz w:val="19"/>
          <w:szCs w:val="19"/>
        </w:rPr>
      </w:pPr>
      <w:r>
        <w:rPr>
          <w:rFonts w:ascii="맑은 고딕" w:eastAsia="맑은 고딕" w:hAnsi="맑은 고딕" w:hint="eastAsia"/>
          <w:color w:val="444444"/>
          <w:sz w:val="19"/>
          <w:szCs w:val="19"/>
        </w:rPr>
        <w:t>&lt; 그림 : 이 블로그는 위의 단계를 거쳐 인증된다. 이것을 체인 인증 이라고 한다. &gt;</w:t>
      </w:r>
    </w:p>
    <w:p w:rsidR="00296B6F" w:rsidRDefault="00296B6F" w:rsidP="00296B6F">
      <w:pPr>
        <w:pStyle w:val="a6"/>
        <w:shd w:val="clear" w:color="auto" w:fill="FFFFFF"/>
        <w:spacing w:before="0" w:beforeAutospacing="0" w:after="326"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444444"/>
          <w:sz w:val="19"/>
          <w:szCs w:val="19"/>
        </w:rPr>
        <w:t>대통령이 당신을 인증할 때 직권으로 인증하는 것이 아니라, 대통령 -&gt; 서울시장 -&gt; 강남구청장 -&gt; 삼성동장 -&gt; 당신 의 단계를 거친다. 검증하려면 모든 단계의 보증 증서를 제공해야 하는 것이다.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800080"/>
          <w:sz w:val="19"/>
          <w:szCs w:val="19"/>
          <w:bdr w:val="none" w:sz="0" w:space="0" w:color="auto" w:frame="1"/>
        </w:rPr>
        <w:t>인증서 파일</w:t>
      </w:r>
      <w:r>
        <w:rPr>
          <w:rFonts w:ascii="맑은 고딕" w:eastAsia="맑은 고딕" w:hAnsi="맑은 고딕" w:hint="eastAsia"/>
          <w:color w:val="444444"/>
          <w:sz w:val="19"/>
          <w:szCs w:val="19"/>
        </w:rPr>
        <w:t>에는 </w:t>
      </w:r>
      <w:r>
        <w:rPr>
          <w:rFonts w:ascii="맑은 고딕" w:eastAsia="맑은 고딕" w:hAnsi="맑은 고딕" w:hint="eastAsia"/>
          <w:color w:val="800000"/>
          <w:sz w:val="19"/>
          <w:szCs w:val="19"/>
          <w:bdr w:val="none" w:sz="0" w:space="0" w:color="auto" w:frame="1"/>
        </w:rPr>
        <w:t>삼성동장 -&gt; 당신</w:t>
      </w:r>
      <w:r>
        <w:rPr>
          <w:rFonts w:ascii="맑은 고딕" w:eastAsia="맑은 고딕" w:hAnsi="맑은 고딕" w:hint="eastAsia"/>
          <w:color w:val="444444"/>
          <w:sz w:val="19"/>
          <w:szCs w:val="19"/>
        </w:rPr>
        <w:t>  의 정보가 들어있고, (암호화 통신시 공개됨)</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800080"/>
          <w:sz w:val="19"/>
          <w:szCs w:val="19"/>
          <w:bdr w:val="none" w:sz="0" w:space="0" w:color="auto" w:frame="1"/>
        </w:rPr>
        <w:lastRenderedPageBreak/>
        <w:t>인증서 키 파일</w:t>
      </w:r>
      <w:r>
        <w:rPr>
          <w:rFonts w:ascii="맑은 고딕" w:eastAsia="맑은 고딕" w:hAnsi="맑은 고딕" w:hint="eastAsia"/>
          <w:color w:val="444444"/>
          <w:sz w:val="19"/>
          <w:szCs w:val="19"/>
        </w:rPr>
        <w:t>에는 </w:t>
      </w:r>
      <w:r>
        <w:rPr>
          <w:rFonts w:ascii="맑은 고딕" w:eastAsia="맑은 고딕" w:hAnsi="맑은 고딕" w:hint="eastAsia"/>
          <w:color w:val="800000"/>
          <w:sz w:val="19"/>
          <w:szCs w:val="19"/>
          <w:bdr w:val="none" w:sz="0" w:space="0" w:color="auto" w:frame="1"/>
        </w:rPr>
        <w:t>암호화 통신을 위한 정보</w:t>
      </w:r>
      <w:r>
        <w:rPr>
          <w:rFonts w:ascii="맑은 고딕" w:eastAsia="맑은 고딕" w:hAnsi="맑은 고딕" w:hint="eastAsia"/>
          <w:color w:val="444444"/>
          <w:sz w:val="19"/>
          <w:szCs w:val="19"/>
        </w:rPr>
        <w:t>가 들어있고 (</w:t>
      </w:r>
      <w:r>
        <w:rPr>
          <w:rFonts w:ascii="맑은 고딕" w:eastAsia="맑은 고딕" w:hAnsi="맑은 고딕" w:hint="eastAsia"/>
          <w:color w:val="800000"/>
          <w:sz w:val="19"/>
          <w:szCs w:val="19"/>
          <w:bdr w:val="none" w:sz="0" w:space="0" w:color="auto" w:frame="1"/>
        </w:rPr>
        <w:t>은행 보안카드</w:t>
      </w:r>
      <w:r>
        <w:rPr>
          <w:rFonts w:ascii="맑은 고딕" w:eastAsia="맑은 고딕" w:hAnsi="맑은 고딕" w:hint="eastAsia"/>
          <w:color w:val="444444"/>
          <w:sz w:val="19"/>
          <w:szCs w:val="19"/>
        </w:rPr>
        <w:t> 로 비유. 외부에 공개되지 않음.)</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800080"/>
          <w:sz w:val="19"/>
          <w:szCs w:val="19"/>
          <w:bdr w:val="none" w:sz="0" w:space="0" w:color="auto" w:frame="1"/>
        </w:rPr>
        <w:t>인증서 체인 파일</w:t>
      </w:r>
      <w:r>
        <w:rPr>
          <w:rFonts w:ascii="맑은 고딕" w:eastAsia="맑은 고딕" w:hAnsi="맑은 고딕" w:hint="eastAsia"/>
          <w:color w:val="444444"/>
          <w:sz w:val="19"/>
          <w:szCs w:val="19"/>
        </w:rPr>
        <w:t>에는 </w:t>
      </w:r>
      <w:r>
        <w:rPr>
          <w:rFonts w:ascii="맑은 고딕" w:eastAsia="맑은 고딕" w:hAnsi="맑은 고딕" w:hint="eastAsia"/>
          <w:color w:val="800000"/>
          <w:sz w:val="19"/>
          <w:szCs w:val="19"/>
          <w:bdr w:val="none" w:sz="0" w:space="0" w:color="auto" w:frame="1"/>
        </w:rPr>
        <w:t>대통령 -&gt; 서울시장, 서울시장 -&gt; 강남구청장, 강남구청장 -&gt; 삼성동장</w:t>
      </w:r>
      <w:r>
        <w:rPr>
          <w:rFonts w:ascii="맑은 고딕" w:eastAsia="맑은 고딕" w:hAnsi="맑은 고딕" w:hint="eastAsia"/>
          <w:color w:val="444444"/>
          <w:sz w:val="19"/>
          <w:szCs w:val="19"/>
        </w:rPr>
        <w:t> 의 정보가 들어있다. (체인 인증이라고 한다. 연결고리 인증)</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19"/>
          <w:szCs w:val="19"/>
        </w:rPr>
      </w:pPr>
      <w:r>
        <w:rPr>
          <w:rFonts w:ascii="맑은 고딕" w:eastAsia="맑은 고딕" w:hAnsi="맑은 고딕" w:hint="eastAsia"/>
          <w:color w:val="444444"/>
          <w:sz w:val="19"/>
          <w:szCs w:val="19"/>
        </w:rPr>
        <w:t>인증서 체인을 올바르게 작성하지 않으면 </w:t>
      </w:r>
      <w:r>
        <w:rPr>
          <w:rFonts w:ascii="맑은 고딕" w:eastAsia="맑은 고딕" w:hAnsi="맑은 고딕" w:hint="eastAsia"/>
          <w:color w:val="800080"/>
          <w:sz w:val="19"/>
          <w:szCs w:val="19"/>
          <w:bdr w:val="none" w:sz="0" w:space="0" w:color="auto" w:frame="1"/>
        </w:rPr>
        <w:t>Firefox 브라우저</w:t>
      </w:r>
      <w:r>
        <w:rPr>
          <w:rFonts w:ascii="맑은 고딕" w:eastAsia="맑은 고딕" w:hAnsi="맑은 고딕" w:hint="eastAsia"/>
          <w:color w:val="444444"/>
          <w:sz w:val="19"/>
          <w:szCs w:val="19"/>
        </w:rPr>
        <w:t>와 </w:t>
      </w:r>
      <w:r>
        <w:rPr>
          <w:rFonts w:ascii="맑은 고딕" w:eastAsia="맑은 고딕" w:hAnsi="맑은 고딕" w:hint="eastAsia"/>
          <w:color w:val="800080"/>
          <w:sz w:val="19"/>
          <w:szCs w:val="19"/>
          <w:bdr w:val="none" w:sz="0" w:space="0" w:color="auto" w:frame="1"/>
        </w:rPr>
        <w:t>Android Chrome 브라우저</w:t>
      </w:r>
      <w:r>
        <w:rPr>
          <w:rFonts w:ascii="맑은 고딕" w:eastAsia="맑은 고딕" w:hAnsi="맑은 고딕" w:hint="eastAsia"/>
          <w:color w:val="444444"/>
          <w:sz w:val="19"/>
          <w:szCs w:val="19"/>
        </w:rPr>
        <w:t>에서 “인증서 정보부족” 오류가 발생하게 된다.</w:t>
      </w:r>
    </w:p>
    <w:p w:rsidR="00296B6F" w:rsidRDefault="00296B6F" w:rsidP="00296B6F">
      <w:pPr>
        <w:pStyle w:val="3"/>
        <w:shd w:val="clear" w:color="auto" w:fill="FFFFFF"/>
        <w:ind w:left="1000" w:hanging="400"/>
        <w:textAlignment w:val="baseline"/>
        <w:rPr>
          <w:rFonts w:ascii="맑은 고딕" w:eastAsia="맑은 고딕" w:hAnsi="맑은 고딕"/>
          <w:color w:val="444444"/>
        </w:rPr>
      </w:pPr>
      <w:r>
        <w:rPr>
          <w:rFonts w:ascii="맑은 고딕" w:eastAsia="맑은 고딕" w:hAnsi="맑은 고딕" w:hint="eastAsia"/>
          <w:color w:val="444444"/>
        </w:rPr>
        <w:t>14) 사이트 활성화 및 적용</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명령어는</w:t>
      </w:r>
      <w:r>
        <w:rPr>
          <w:rFonts w:ascii="맑은 고딕" w:eastAsia="맑은 고딕" w:hAnsi="맑은 고딕" w:hint="eastAsia"/>
          <w:color w:val="444444"/>
          <w:sz w:val="21"/>
          <w:szCs w:val="21"/>
        </w:rPr>
        <w:br/>
      </w:r>
      <w:r>
        <w:rPr>
          <w:rFonts w:ascii="맑은 고딕" w:eastAsia="맑은 고딕" w:hAnsi="맑은 고딕" w:hint="eastAsia"/>
          <w:color w:val="800080"/>
          <w:sz w:val="21"/>
          <w:szCs w:val="21"/>
          <w:bdr w:val="none" w:sz="0" w:space="0" w:color="auto" w:frame="1"/>
        </w:rPr>
        <w:t>#a2ensite 사이트환경설정파일명</w:t>
      </w:r>
      <w:r>
        <w:rPr>
          <w:rFonts w:ascii="맑은 고딕" w:eastAsia="맑은 고딕" w:hAnsi="맑은 고딕" w:hint="eastAsia"/>
          <w:color w:val="444444"/>
          <w:sz w:val="21"/>
          <w:szCs w:val="21"/>
        </w:rPr>
        <w:br/>
        <w:t>입니다.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xml:space="preserve">#a2ensite </w:t>
      </w:r>
      <w:r>
        <w:rPr>
          <w:rStyle w:val="a7"/>
          <w:rFonts w:ascii="Consolas" w:hAnsi="Consolas" w:cs="Consolas"/>
          <w:color w:val="666666"/>
          <w:sz w:val="21"/>
          <w:szCs w:val="21"/>
          <w:bdr w:val="none" w:sz="0" w:space="0" w:color="auto" w:frame="1"/>
        </w:rPr>
        <w:t>lael.be</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(참고로 사이트 비활성화는</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#a2dissite lael.be</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입니다.)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아파치 설정 다시 불러오기(적용을 위해)</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#service apache2 reload</w:t>
      </w:r>
    </w:p>
    <w:p w:rsidR="00296B6F" w:rsidRDefault="00C9062D" w:rsidP="00296B6F">
      <w:pPr>
        <w:rPr>
          <w:rFonts w:ascii="굴림" w:hAnsi="굴림" w:cs="굴림"/>
          <w:sz w:val="24"/>
          <w:szCs w:val="24"/>
        </w:rPr>
      </w:pPr>
      <w:r>
        <w:pict>
          <v:rect id="_x0000_i1025" style="width:0;height:.75pt" o:hralign="center" o:hrstd="t" o:hrnoshade="t" o:hr="t" fillcolor="#444" stroked="f"/>
        </w:pic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15) 연동테스트</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apache 와 php, 그리고 mariadb 를 모두 사용하는 프로그램을 실행시켜보자.</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phpmyadmin 공식사이트 : </w:t>
      </w:r>
      <w:hyperlink r:id="rId49" w:tgtFrame="_blank" w:history="1">
        <w:r>
          <w:rPr>
            <w:rStyle w:val="a8"/>
            <w:rFonts w:ascii="맑은 고딕" w:eastAsia="맑은 고딕" w:hAnsi="맑은 고딕" w:hint="eastAsia"/>
            <w:color w:val="777777"/>
            <w:sz w:val="21"/>
            <w:szCs w:val="21"/>
            <w:bdr w:val="none" w:sz="0" w:space="0" w:color="auto" w:frame="1"/>
          </w:rPr>
          <w:t>https://www.phpmyadmin.net/</w:t>
        </w:r>
      </w:hyperlink>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설치 못하시는 분이 꽤 있으셔서 따로 설치법을 적습니다.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여러 설치방법이 있겠지만 저는 다음과 같이 설치합니다.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4"/>
        <w:shd w:val="clear" w:color="auto" w:fill="FFFFFF"/>
        <w:ind w:left="1220" w:hanging="42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압축해제 프로그램 설치</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apt-get install unzip</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 </w:t>
      </w:r>
    </w:p>
    <w:p w:rsidR="00296B6F" w:rsidRDefault="00296B6F" w:rsidP="00296B6F">
      <w:pPr>
        <w:pStyle w:val="4"/>
        <w:shd w:val="clear" w:color="auto" w:fill="FFFFFF"/>
        <w:ind w:left="1220" w:hanging="42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압축파일 다운로드</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cd /var/www/html</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3209925" cy="2600325"/>
            <wp:effectExtent l="19050" t="0" r="9525" b="0"/>
            <wp:docPr id="83" name="그림 57" descr="k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25"/>
                    <pic:cNvPicPr>
                      <a:picLocks noChangeAspect="1" noChangeArrowheads="1"/>
                    </pic:cNvPicPr>
                  </pic:nvPicPr>
                  <pic:blipFill>
                    <a:blip r:embed="rId50" cstate="print"/>
                    <a:srcRect/>
                    <a:stretch>
                      <a:fillRect/>
                    </a:stretch>
                  </pic:blipFill>
                  <pic:spPr bwMode="auto">
                    <a:xfrm>
                      <a:off x="0" y="0"/>
                      <a:ext cx="3209925" cy="2600325"/>
                    </a:xfrm>
                    <a:prstGeom prst="rect">
                      <a:avLst/>
                    </a:prstGeom>
                    <a:noFill/>
                    <a:ln w="9525">
                      <a:noFill/>
                      <a:miter lim="800000"/>
                      <a:headEnd/>
                      <a:tailEnd/>
                    </a:ln>
                  </pic:spPr>
                </pic:pic>
              </a:graphicData>
            </a:graphic>
          </wp:inline>
        </w:drawing>
      </w:r>
    </w:p>
    <w:p w:rsidR="00296B6F" w:rsidRDefault="00C9062D"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hyperlink r:id="rId51" w:tgtFrame="_blank" w:history="1">
        <w:r w:rsidR="00296B6F">
          <w:rPr>
            <w:rStyle w:val="a8"/>
            <w:rFonts w:ascii="맑은 고딕" w:eastAsia="맑은 고딕" w:hAnsi="맑은 고딕" w:hint="eastAsia"/>
            <w:color w:val="777777"/>
            <w:sz w:val="21"/>
            <w:szCs w:val="21"/>
            <w:bdr w:val="none" w:sz="0" w:space="0" w:color="auto" w:frame="1"/>
          </w:rPr>
          <w:t>https://www.phpmyadmin.net/</w:t>
        </w:r>
      </w:hyperlink>
      <w:r w:rsidR="00296B6F">
        <w:rPr>
          <w:rFonts w:ascii="맑은 고딕" w:eastAsia="맑은 고딕" w:hAnsi="맑은 고딕" w:hint="eastAsia"/>
          <w:color w:val="444444"/>
          <w:sz w:val="21"/>
          <w:szCs w:val="21"/>
        </w:rPr>
        <w:t> 사이트로 이동 후 위의 그림과 같이 입력하여 최신버전을 설치할 수 있도록 하자.</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 글에서는 </w:t>
      </w:r>
      <w:r>
        <w:rPr>
          <w:rFonts w:ascii="맑은 고딕" w:eastAsia="맑은 고딕" w:hAnsi="맑은 고딕" w:hint="eastAsia"/>
          <w:color w:val="800080"/>
          <w:sz w:val="21"/>
          <w:szCs w:val="21"/>
          <w:bdr w:val="none" w:sz="0" w:space="0" w:color="auto" w:frame="1"/>
        </w:rPr>
        <w:t>글 작성 시각 현재 최신버전인 4.5.2</w:t>
      </w:r>
      <w:r>
        <w:rPr>
          <w:rFonts w:ascii="맑은 고딕" w:eastAsia="맑은 고딕" w:hAnsi="맑은 고딕" w:hint="eastAsia"/>
          <w:color w:val="444444"/>
          <w:sz w:val="21"/>
          <w:szCs w:val="21"/>
        </w:rPr>
        <w:t> 를 설치할 것이다. phpmyadmin 은 매우 견고하게 만들어진 프로그램으로써 4.5.2를 설치해도 보안취약점이 있지는 않겠지만 </w:t>
      </w:r>
      <w:r>
        <w:rPr>
          <w:rFonts w:ascii="맑은 고딕" w:eastAsia="맑은 고딕" w:hAnsi="맑은 고딕" w:hint="eastAsia"/>
          <w:color w:val="800080"/>
          <w:sz w:val="21"/>
          <w:szCs w:val="21"/>
          <w:bdr w:val="none" w:sz="0" w:space="0" w:color="auto" w:frame="1"/>
        </w:rPr>
        <w:t>최신버전을 설치하는 습관</w:t>
      </w:r>
      <w:r>
        <w:rPr>
          <w:rFonts w:ascii="맑은 고딕" w:eastAsia="맑은 고딕" w:hAnsi="맑은 고딕" w:hint="eastAsia"/>
          <w:color w:val="444444"/>
          <w:sz w:val="21"/>
          <w:szCs w:val="21"/>
        </w:rPr>
        <w:t>을 기르도록 하자. (혹시나 말하지만, Alpha나 Beta 같은 개발자-최신버전을 설치하라는 뜻이 아니라 널리 사용되어 검증된 Release Channel 최신버전 를 사용하라는 것이다.)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wget https://files.phpmyadmin.net/phpMyAdmin/4.5.2/phpMyAdmin-4.5.2-all-languages.zip</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압축해제</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unzip phpMyAdmin-4.5.2-all-languages.zip</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폴더 이름변경</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mv phpMyAdmin-4.5.2-all-languages dbmyadmin</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다운받은파일 삭제</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rm phpMyAdmin-4.5.2-all-languages.zip</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http://</w:t>
      </w:r>
      <w:r>
        <w:rPr>
          <w:rFonts w:ascii="맑은 고딕" w:eastAsia="맑은 고딕" w:hAnsi="맑은 고딕" w:hint="eastAsia"/>
          <w:color w:val="000080"/>
          <w:sz w:val="21"/>
          <w:szCs w:val="21"/>
          <w:bdr w:val="none" w:sz="0" w:space="0" w:color="auto" w:frame="1"/>
        </w:rPr>
        <w:t>111.222.333.444</w:t>
      </w:r>
      <w:r>
        <w:rPr>
          <w:rFonts w:ascii="맑은 고딕" w:eastAsia="맑은 고딕" w:hAnsi="맑은 고딕" w:hint="eastAsia"/>
          <w:color w:val="444444"/>
          <w:sz w:val="21"/>
          <w:szCs w:val="21"/>
        </w:rPr>
        <w:t>/dbmyadmin/</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4686300" cy="3676650"/>
            <wp:effectExtent l="19050" t="0" r="0" b="0"/>
            <wp:docPr id="82" name="그림 58" descr="https://blog.lael.be/wp-content/uploads/2014/10/p16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blog.lael.be/wp-content/uploads/2014/10/p161219.png"/>
                    <pic:cNvPicPr>
                      <a:picLocks noChangeAspect="1" noChangeArrowheads="1"/>
                    </pic:cNvPicPr>
                  </pic:nvPicPr>
                  <pic:blipFill>
                    <a:blip r:embed="rId52" cstate="print"/>
                    <a:srcRect/>
                    <a:stretch>
                      <a:fillRect/>
                    </a:stretch>
                  </pic:blipFill>
                  <pic:spPr bwMode="auto">
                    <a:xfrm>
                      <a:off x="0" y="0"/>
                      <a:ext cx="4686300" cy="367665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shd w:val="clear" w:color="auto" w:fill="FCF8E3"/>
        <w:textAlignment w:val="baseline"/>
        <w:rPr>
          <w:rFonts w:ascii="맑은 고딕" w:eastAsia="맑은 고딕" w:hAnsi="맑은 고딕"/>
          <w:color w:val="8A6D3B"/>
          <w:sz w:val="21"/>
          <w:szCs w:val="21"/>
        </w:rPr>
      </w:pPr>
      <w:r>
        <w:rPr>
          <w:rStyle w:val="a7"/>
          <w:rFonts w:ascii="맑은 고딕" w:eastAsia="맑은 고딕" w:hAnsi="맑은 고딕" w:hint="eastAsia"/>
          <w:color w:val="8A6D3B"/>
          <w:sz w:val="21"/>
          <w:szCs w:val="21"/>
          <w:bdr w:val="none" w:sz="0" w:space="0" w:color="auto" w:frame="1"/>
        </w:rPr>
        <w:t>[TIP]</w:t>
      </w:r>
      <w:r>
        <w:rPr>
          <w:rFonts w:ascii="맑은 고딕" w:eastAsia="맑은 고딕" w:hAnsi="맑은 고딕" w:hint="eastAsia"/>
          <w:color w:val="8A6D3B"/>
          <w:sz w:val="21"/>
          <w:szCs w:val="21"/>
        </w:rPr>
        <w:t> 간혹 방금 설치한 디비의 root 비밀번호가 기억이 안나는 분들도 있을 것이다. 이 경우에는 다음의 명령어를 사용하여 mariadb 를 재설치 하도록 하자.</w:t>
      </w:r>
      <w:r>
        <w:rPr>
          <w:rFonts w:ascii="맑은 고딕" w:eastAsia="맑은 고딕" w:hAnsi="맑은 고딕" w:hint="eastAsia"/>
          <w:color w:val="8A6D3B"/>
          <w:sz w:val="21"/>
          <w:szCs w:val="21"/>
        </w:rPr>
        <w:br/>
        <w:t>- 제거</w:t>
      </w:r>
      <w:r>
        <w:rPr>
          <w:rFonts w:ascii="맑은 고딕" w:eastAsia="맑은 고딕" w:hAnsi="맑은 고딕" w:hint="eastAsia"/>
          <w:color w:val="8A6D3B"/>
          <w:sz w:val="21"/>
          <w:szCs w:val="21"/>
        </w:rPr>
        <w:br/>
        <w:t># apt-get purge mariadb-server</w:t>
      </w:r>
      <w:r>
        <w:rPr>
          <w:rFonts w:ascii="맑은 고딕" w:eastAsia="맑은 고딕" w:hAnsi="맑은 고딕" w:hint="eastAsia"/>
          <w:color w:val="8A6D3B"/>
          <w:sz w:val="21"/>
          <w:szCs w:val="21"/>
        </w:rPr>
        <w:br/>
        <w:t>- 설치</w:t>
      </w:r>
      <w:r>
        <w:rPr>
          <w:rFonts w:ascii="맑은 고딕" w:eastAsia="맑은 고딕" w:hAnsi="맑은 고딕" w:hint="eastAsia"/>
          <w:color w:val="8A6D3B"/>
          <w:sz w:val="21"/>
          <w:szCs w:val="21"/>
        </w:rPr>
        <w:br/>
        <w:t># apt-get install mariadb-server</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4"/>
        <w:shd w:val="clear" w:color="auto" w:fill="FFFFFF"/>
        <w:ind w:left="1220" w:hanging="42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재부팅</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복잡한 세팅이 끝났으니 한번 숨을 고르고 가자.</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lastRenderedPageBreak/>
        <w:t># reboot</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재부팅 후에 phpinfo 페이지와 phpmyadmin 가 잘 실행된다면 “</w:t>
      </w:r>
      <w:r>
        <w:rPr>
          <w:rFonts w:ascii="맑은 고딕" w:eastAsia="맑은 고딕" w:hAnsi="맑은 고딕" w:hint="eastAsia"/>
          <w:color w:val="800080"/>
          <w:sz w:val="21"/>
          <w:szCs w:val="21"/>
          <w:bdr w:val="none" w:sz="0" w:space="0" w:color="auto" w:frame="1"/>
        </w:rPr>
        <w:t>재부팅이 가능한 서버</w:t>
      </w:r>
      <w:r>
        <w:rPr>
          <w:rFonts w:ascii="맑은 고딕" w:eastAsia="맑은 고딕" w:hAnsi="맑은 고딕" w:hint="eastAsia"/>
          <w:color w:val="444444"/>
          <w:sz w:val="21"/>
          <w:szCs w:val="21"/>
        </w:rPr>
        <w:t>” 라고 볼 수 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16) Apache 추가 보안 설정</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기본 언어셋 설정</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#vi /etc/apache2/conf-available/charset.conf</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기본 언어값 UTF-8 에 대해서 주석처리되어 있을 텐데 주석(#)을 제거해 준다.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2505075" cy="1276350"/>
            <wp:effectExtent l="19050" t="0" r="9525" b="0"/>
            <wp:docPr id="81" name="그림 59" descr="i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u4"/>
                    <pic:cNvPicPr>
                      <a:picLocks noChangeAspect="1" noChangeArrowheads="1"/>
                    </pic:cNvPicPr>
                  </pic:nvPicPr>
                  <pic:blipFill>
                    <a:blip r:embed="rId53" cstate="print"/>
                    <a:srcRect/>
                    <a:stretch>
                      <a:fillRect/>
                    </a:stretch>
                  </pic:blipFill>
                  <pic:spPr bwMode="auto">
                    <a:xfrm>
                      <a:off x="0" y="0"/>
                      <a:ext cx="2505075" cy="127635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추가 보안 설정</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#vi /etc/apache2/conf-available/security.conf</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매우 권장하는 보안설정이므로 Ubuntu Apache 패키지 제작자가 미리 써두었다.</w:t>
      </w:r>
      <w:r>
        <w:rPr>
          <w:rFonts w:ascii="맑은 고딕" w:eastAsia="맑은 고딕" w:hAnsi="맑은 고딕" w:hint="eastAsia"/>
          <w:color w:val="444444"/>
          <w:sz w:val="21"/>
          <w:szCs w:val="21"/>
        </w:rPr>
        <w:br/>
        <w:t>이미 다 쓰여 있으니까 주석(#) 만 제거하자.</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2590800" cy="1562100"/>
            <wp:effectExtent l="19050" t="0" r="0" b="0"/>
            <wp:docPr id="80" name="그림 60" descr="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1"/>
                    <pic:cNvPicPr>
                      <a:picLocks noChangeAspect="1" noChangeArrowheads="1"/>
                    </pic:cNvPicPr>
                  </pic:nvPicPr>
                  <pic:blipFill>
                    <a:blip r:embed="rId54" cstate="print"/>
                    <a:srcRect/>
                    <a:stretch>
                      <a:fillRect/>
                    </a:stretch>
                  </pic:blipFill>
                  <pic:spPr bwMode="auto">
                    <a:xfrm>
                      <a:off x="0" y="0"/>
                      <a:ext cx="2590800" cy="156210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lastRenderedPageBreak/>
        <w:drawing>
          <wp:inline distT="0" distB="0" distL="0" distR="0">
            <wp:extent cx="3076575" cy="4953000"/>
            <wp:effectExtent l="19050" t="0" r="9525" b="0"/>
            <wp:docPr id="79" name="그림 61" descr="i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u2"/>
                    <pic:cNvPicPr>
                      <a:picLocks noChangeAspect="1" noChangeArrowheads="1"/>
                    </pic:cNvPicPr>
                  </pic:nvPicPr>
                  <pic:blipFill>
                    <a:blip r:embed="rId55" cstate="print"/>
                    <a:srcRect/>
                    <a:stretch>
                      <a:fillRect/>
                    </a:stretch>
                  </pic:blipFill>
                  <pic:spPr bwMode="auto">
                    <a:xfrm>
                      <a:off x="0" y="0"/>
                      <a:ext cx="3076575" cy="495300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3752850" cy="2324100"/>
            <wp:effectExtent l="19050" t="0" r="0" b="0"/>
            <wp:docPr id="78" name="그림 62" descr="i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u3"/>
                    <pic:cNvPicPr>
                      <a:picLocks noChangeAspect="1" noChangeArrowheads="1"/>
                    </pic:cNvPicPr>
                  </pic:nvPicPr>
                  <pic:blipFill>
                    <a:blip r:embed="rId56" cstate="print"/>
                    <a:srcRect/>
                    <a:stretch>
                      <a:fillRect/>
                    </a:stretch>
                  </pic:blipFill>
                  <pic:spPr bwMode="auto">
                    <a:xfrm>
                      <a:off x="0" y="0"/>
                      <a:ext cx="3752850" cy="232410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아파치 설정 다시 불러오기(적용을 위해)</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lastRenderedPageBreak/>
        <w:t>#service apache2 reload</w:t>
      </w:r>
    </w:p>
    <w:p w:rsidR="00296B6F" w:rsidRDefault="00C9062D" w:rsidP="00296B6F">
      <w:pPr>
        <w:rPr>
          <w:rFonts w:ascii="굴림" w:hAnsi="굴림" w:cs="굴림"/>
          <w:sz w:val="24"/>
          <w:szCs w:val="24"/>
        </w:rPr>
      </w:pPr>
      <w:r>
        <w:pict>
          <v:rect id="_x0000_i1026" style="width:0;height:.75pt" o:hralign="center" o:hrstd="t" o:hrnoshade="t" o:hr="t" fillcolor="#444" stroked="f"/>
        </w:pic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br/>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옵션) SSH 기본 포트번호 변경</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 작업은 무작위 대입공격(Brutu force attack)의 시도를 차단해줍니다.</w:t>
      </w:r>
      <w:r>
        <w:rPr>
          <w:rFonts w:ascii="맑은 고딕" w:eastAsia="맑은 고딕" w:hAnsi="맑은 고딕" w:hint="eastAsia"/>
          <w:color w:val="444444"/>
          <w:sz w:val="21"/>
          <w:szCs w:val="21"/>
        </w:rPr>
        <w:br/>
        <w:t>보통 IP주소 : 22번 포트를 스캔해서 ssh와 연결되면 무작위 로그인 시도를 하는 프로그램이 엄청 많은데,</w:t>
      </w:r>
      <w:r>
        <w:rPr>
          <w:rFonts w:ascii="맑은 고딕" w:eastAsia="맑은 고딕" w:hAnsi="맑은 고딕" w:hint="eastAsia"/>
          <w:color w:val="444444"/>
          <w:sz w:val="21"/>
          <w:szCs w:val="21"/>
        </w:rPr>
        <w:br/>
        <w:t>포트번호만 바꾸어주어도 방어가 되거든요.</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r>
        <w:rPr>
          <w:rFonts w:ascii="맑은 고딕" w:eastAsia="맑은 고딕" w:hAnsi="맑은 고딕" w:hint="eastAsia"/>
          <w:color w:val="800080"/>
          <w:sz w:val="21"/>
          <w:szCs w:val="21"/>
          <w:bdr w:val="none" w:sz="0" w:space="0" w:color="auto" w:frame="1"/>
        </w:rPr>
        <w:t>IPTABLES</w:t>
      </w:r>
      <w:r>
        <w:rPr>
          <w:rFonts w:ascii="맑은 고딕" w:eastAsia="맑은 고딕" w:hAnsi="맑은 고딕" w:hint="eastAsia"/>
          <w:color w:val="444444"/>
          <w:sz w:val="21"/>
          <w:szCs w:val="21"/>
        </w:rPr>
        <w:t> 방화벽, </w:t>
      </w:r>
      <w:r>
        <w:rPr>
          <w:rFonts w:ascii="맑은 고딕" w:eastAsia="맑은 고딕" w:hAnsi="맑은 고딕" w:hint="eastAsia"/>
          <w:color w:val="800080"/>
          <w:sz w:val="21"/>
          <w:szCs w:val="21"/>
          <w:bdr w:val="none" w:sz="0" w:space="0" w:color="auto" w:frame="1"/>
        </w:rPr>
        <w:t>SSH 포트번호 변경</w:t>
      </w:r>
      <w:r>
        <w:rPr>
          <w:rFonts w:ascii="맑은 고딕" w:eastAsia="맑은 고딕" w:hAnsi="맑은 고딕" w:hint="eastAsia"/>
          <w:color w:val="444444"/>
          <w:sz w:val="21"/>
          <w:szCs w:val="21"/>
        </w:rPr>
        <w:t>, </w:t>
      </w:r>
      <w:r>
        <w:rPr>
          <w:rFonts w:ascii="맑은 고딕" w:eastAsia="맑은 고딕" w:hAnsi="맑은 고딕" w:hint="eastAsia"/>
          <w:color w:val="800080"/>
          <w:sz w:val="21"/>
          <w:szCs w:val="21"/>
          <w:bdr w:val="none" w:sz="0" w:space="0" w:color="auto" w:frame="1"/>
        </w:rPr>
        <w:t>Fail2ban</w:t>
      </w:r>
      <w:r>
        <w:rPr>
          <w:rFonts w:ascii="맑은 고딕" w:eastAsia="맑은 고딕" w:hAnsi="맑은 고딕" w:hint="eastAsia"/>
          <w:color w:val="444444"/>
          <w:sz w:val="21"/>
          <w:szCs w:val="21"/>
        </w:rPr>
        <w:t> 중에서 </w:t>
      </w:r>
      <w:r>
        <w:rPr>
          <w:rStyle w:val="a7"/>
          <w:rFonts w:ascii="맑은 고딕" w:eastAsia="맑은 고딕" w:hAnsi="맑은 고딕" w:hint="eastAsia"/>
          <w:color w:val="0000FF"/>
          <w:sz w:val="21"/>
          <w:szCs w:val="21"/>
          <w:bdr w:val="none" w:sz="0" w:space="0" w:color="auto" w:frame="1"/>
        </w:rPr>
        <w:t>하나만</w:t>
      </w:r>
      <w:r>
        <w:rPr>
          <w:rFonts w:ascii="맑은 고딕" w:eastAsia="맑은 고딕" w:hAnsi="맑은 고딕" w:hint="eastAsia"/>
          <w:color w:val="0000FF"/>
          <w:sz w:val="21"/>
          <w:szCs w:val="21"/>
          <w:bdr w:val="none" w:sz="0" w:space="0" w:color="auto" w:frame="1"/>
        </w:rPr>
        <w:t> 적용</w:t>
      </w:r>
      <w:r>
        <w:rPr>
          <w:rFonts w:ascii="맑은 고딕" w:eastAsia="맑은 고딕" w:hAnsi="맑은 고딕" w:hint="eastAsia"/>
          <w:color w:val="444444"/>
          <w:sz w:val="21"/>
          <w:szCs w:val="21"/>
        </w:rPr>
        <w:t>하세요!!</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1) 나는 </w:t>
      </w:r>
      <w:r>
        <w:rPr>
          <w:rFonts w:ascii="맑은 고딕" w:eastAsia="맑은 고딕" w:hAnsi="맑은 고딕" w:hint="eastAsia"/>
          <w:color w:val="800080"/>
          <w:sz w:val="21"/>
          <w:szCs w:val="21"/>
          <w:bdr w:val="none" w:sz="0" w:space="0" w:color="auto" w:frame="1"/>
        </w:rPr>
        <w:t>KS 클라우드 or 아마존 클라우드</w:t>
      </w:r>
      <w:r>
        <w:rPr>
          <w:rFonts w:ascii="맑은 고딕" w:eastAsia="맑은 고딕" w:hAnsi="맑은 고딕" w:hint="eastAsia"/>
          <w:color w:val="444444"/>
          <w:sz w:val="21"/>
          <w:szCs w:val="21"/>
        </w:rPr>
        <w:t>를 사용하고 있어! -&gt; </w:t>
      </w:r>
      <w:r>
        <w:rPr>
          <w:rFonts w:ascii="맑은 고딕" w:eastAsia="맑은 고딕" w:hAnsi="맑은 고딕" w:hint="eastAsia"/>
          <w:color w:val="800080"/>
          <w:sz w:val="21"/>
          <w:szCs w:val="21"/>
          <w:bdr w:val="none" w:sz="0" w:space="0" w:color="auto" w:frame="1"/>
        </w:rPr>
        <w:t>클라우드 방화벽 쓰세요</w:t>
      </w:r>
      <w:r>
        <w:rPr>
          <w:rFonts w:ascii="맑은 고딕" w:eastAsia="맑은 고딕" w:hAnsi="맑은 고딕" w:hint="eastAsia"/>
          <w:color w:val="444444"/>
          <w:sz w:val="21"/>
          <w:szCs w:val="21"/>
        </w:rPr>
        <w:t> !!</w:t>
      </w:r>
      <w:r>
        <w:rPr>
          <w:rFonts w:ascii="맑은 고딕" w:eastAsia="맑은 고딕" w:hAnsi="맑은 고딕" w:hint="eastAsia"/>
          <w:color w:val="444444"/>
          <w:sz w:val="21"/>
          <w:szCs w:val="21"/>
        </w:rPr>
        <w:br/>
        <w:t>2) 나는 </w:t>
      </w:r>
      <w:r>
        <w:rPr>
          <w:rFonts w:ascii="맑은 고딕" w:eastAsia="맑은 고딕" w:hAnsi="맑은 고딕" w:hint="eastAsia"/>
          <w:color w:val="800080"/>
          <w:sz w:val="21"/>
          <w:szCs w:val="21"/>
          <w:bdr w:val="none" w:sz="0" w:space="0" w:color="auto" w:frame="1"/>
        </w:rPr>
        <w:t>허용된 IP만 서버에 접속</w:t>
      </w:r>
      <w:r>
        <w:rPr>
          <w:rFonts w:ascii="맑은 고딕" w:eastAsia="맑은 고딕" w:hAnsi="맑은 고딕" w:hint="eastAsia"/>
          <w:color w:val="444444"/>
          <w:sz w:val="21"/>
          <w:szCs w:val="21"/>
        </w:rPr>
        <w:t>하게 할거야 -&gt; </w:t>
      </w:r>
      <w:r>
        <w:rPr>
          <w:rFonts w:ascii="맑은 고딕" w:eastAsia="맑은 고딕" w:hAnsi="맑은 고딕" w:hint="eastAsia"/>
          <w:color w:val="800080"/>
          <w:sz w:val="21"/>
          <w:szCs w:val="21"/>
          <w:bdr w:val="none" w:sz="0" w:space="0" w:color="auto" w:frame="1"/>
        </w:rPr>
        <w:t>IPTABLES</w:t>
      </w:r>
      <w:r>
        <w:rPr>
          <w:rFonts w:ascii="맑은 고딕" w:eastAsia="맑은 고딕" w:hAnsi="맑은 고딕" w:hint="eastAsia"/>
          <w:color w:val="444444"/>
          <w:sz w:val="21"/>
          <w:szCs w:val="21"/>
        </w:rPr>
        <w:t> !!</w:t>
      </w:r>
      <w:r>
        <w:rPr>
          <w:rFonts w:ascii="맑은 고딕" w:eastAsia="맑은 고딕" w:hAnsi="맑은 고딕" w:hint="eastAsia"/>
          <w:color w:val="444444"/>
          <w:sz w:val="21"/>
          <w:szCs w:val="21"/>
        </w:rPr>
        <w:br/>
        <w:t>3) 나는 사용자의 IP를 특정지을 수 없는데 무차별대입 공격은 방어할거야 -&gt; Fail2ban !!</w:t>
      </w:r>
      <w:r>
        <w:rPr>
          <w:rFonts w:ascii="맑은 고딕" w:eastAsia="맑은 고딕" w:hAnsi="맑은 고딕" w:hint="eastAsia"/>
          <w:color w:val="444444"/>
          <w:sz w:val="21"/>
          <w:szCs w:val="21"/>
        </w:rPr>
        <w:br/>
        <w:t>4) 나는 나만 아는 포트번호로 서버에 접속할 거야 -&gt; SSH 포트변경!!</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[개인 프로젝트, </w:t>
      </w:r>
      <w:r>
        <w:rPr>
          <w:rFonts w:ascii="맑은 고딕" w:eastAsia="맑은 고딕" w:hAnsi="맑은 고딕" w:hint="eastAsia"/>
          <w:color w:val="800080"/>
          <w:sz w:val="21"/>
          <w:szCs w:val="21"/>
          <w:bdr w:val="none" w:sz="0" w:space="0" w:color="auto" w:frame="1"/>
        </w:rPr>
        <w:t>회사의 서비스 -&gt; IPTABLES</w:t>
      </w:r>
      <w:r>
        <w:rPr>
          <w:rFonts w:ascii="맑은 고딕" w:eastAsia="맑은 고딕" w:hAnsi="맑은 고딕" w:hint="eastAsia"/>
          <w:color w:val="444444"/>
          <w:sz w:val="21"/>
          <w:szCs w:val="21"/>
        </w:rPr>
        <w:t>]</w:t>
      </w:r>
      <w:r>
        <w:rPr>
          <w:rFonts w:ascii="맑은 고딕" w:eastAsia="맑은 고딕" w:hAnsi="맑은 고딕" w:hint="eastAsia"/>
          <w:color w:val="444444"/>
          <w:sz w:val="21"/>
          <w:szCs w:val="21"/>
        </w:rPr>
        <w:br/>
        <w:t>[웹호스팅 -&gt; Fail2ban 또는 SSH 포트변경]</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SSH 기본 포트번호인 22번을 다른 번호로 바꿉니다.</w:t>
      </w:r>
      <w:r>
        <w:rPr>
          <w:rFonts w:ascii="맑은 고딕" w:eastAsia="맑은 고딕" w:hAnsi="맑은 고딕" w:hint="eastAsia"/>
          <w:color w:val="444444"/>
          <w:sz w:val="21"/>
          <w:szCs w:val="21"/>
        </w:rPr>
        <w:br/>
        <w:t>기억하기 쉬운 숫자로 변경하세요.</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#vi /etc/ssh/sshd_config</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Port 22   를 찾아서 임의의 숫자 : 10022, 34522 등 기억하기 쉬운 숫자로 설정.</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포트번호는 10000번 이상의 숫자를 선택하시길 권장합니다.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#service ssh restart</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C9062D" w:rsidP="00296B6F">
      <w:pPr>
        <w:rPr>
          <w:rFonts w:ascii="굴림" w:eastAsia="굴림" w:hAnsi="굴림"/>
          <w:sz w:val="24"/>
          <w:szCs w:val="24"/>
        </w:rPr>
      </w:pPr>
      <w:r>
        <w:pict>
          <v:rect id="_x0000_i1027" style="width:0;height:.75pt" o:hralign="center" o:hrstd="t" o:hrnoshade="t" o:hr="t" fillcolor="#444" stroked="f"/>
        </w:pic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옵션) 방화벽 적용하기</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방화벽의 중요성을 알고 싶다면</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tailf /var/log/auth.log</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를 입력해보도록 하자.  (Control + C 를 눌러 프로그램 종료)</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별도의 방화벽 설정이 없었다면 벌써 중국에서 서버에 로그인 시도를 하고 있을 것이다.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6191250" cy="1990725"/>
            <wp:effectExtent l="19050" t="0" r="0" b="0"/>
            <wp:docPr id="77" name="그림 65" descr="fail2ban_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ail2ban_1604"/>
                    <pic:cNvPicPr>
                      <a:picLocks noChangeAspect="1" noChangeArrowheads="1"/>
                    </pic:cNvPicPr>
                  </pic:nvPicPr>
                  <pic:blipFill>
                    <a:blip r:embed="rId57" cstate="print"/>
                    <a:srcRect/>
                    <a:stretch>
                      <a:fillRect/>
                    </a:stretch>
                  </pic:blipFill>
                  <pic:spPr bwMode="auto">
                    <a:xfrm>
                      <a:off x="0" y="0"/>
                      <a:ext cx="6191250" cy="1990725"/>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이러한 무차별 로그인 시도를 다음 중 어느 하나를 사용해서 막을 수 있다.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가장 편한 것은 fail2ban 이다. (한줄만 타이핑하면 방어됨)</w:t>
      </w:r>
      <w:r>
        <w:rPr>
          <w:rFonts w:ascii="맑은 고딕" w:eastAsia="맑은 고딕" w:hAnsi="맑은 고딕" w:hint="eastAsia"/>
          <w:color w:val="444444"/>
          <w:sz w:val="21"/>
          <w:szCs w:val="21"/>
        </w:rPr>
        <w:br/>
        <w:t>(</w:t>
      </w:r>
      <w:hyperlink r:id="rId58" w:anchor="fail2ban" w:tgtFrame="_blank" w:history="1">
        <w:r>
          <w:rPr>
            <w:rStyle w:val="a8"/>
            <w:rFonts w:ascii="맑은 고딕" w:eastAsia="맑은 고딕" w:hAnsi="맑은 고딕" w:hint="eastAsia"/>
            <w:color w:val="777777"/>
            <w:sz w:val="21"/>
            <w:szCs w:val="21"/>
            <w:bdr w:val="none" w:sz="0" w:space="0" w:color="auto" w:frame="1"/>
          </w:rPr>
          <w:t>https://blog.lael.be/post/858#fail2ban</w:t>
        </w:r>
      </w:hyperlink>
      <w:r>
        <w:rPr>
          <w:rFonts w:ascii="맑은 고딕" w:eastAsia="맑은 고딕" w:hAnsi="맑은 고딕" w:hint="eastAsia"/>
          <w:color w:val="444444"/>
          <w:sz w:val="21"/>
          <w:szCs w:val="21"/>
        </w:rPr>
        <w:t>) 로 이동해서 설정하세요.</w:t>
      </w:r>
      <w:r>
        <w:rPr>
          <w:rFonts w:ascii="맑은 고딕" w:eastAsia="맑은 고딕" w:hAnsi="맑은 고딕" w:hint="eastAsia"/>
          <w:color w:val="444444"/>
          <w:sz w:val="21"/>
          <w:szCs w:val="21"/>
        </w:rPr>
        <w:br/>
        <w:t>* </w:t>
      </w:r>
      <w:r>
        <w:rPr>
          <w:rFonts w:ascii="맑은 고딕" w:eastAsia="맑은 고딕" w:hAnsi="맑은 고딕" w:hint="eastAsia"/>
          <w:color w:val="0000FF"/>
          <w:sz w:val="21"/>
          <w:szCs w:val="21"/>
          <w:bdr w:val="none" w:sz="0" w:space="0" w:color="auto" w:frame="1"/>
        </w:rPr>
        <w:t>접속자의 IP 가 고정되어 있으면</w:t>
      </w:r>
      <w:r>
        <w:rPr>
          <w:rFonts w:ascii="맑은 고딕" w:eastAsia="맑은 고딕" w:hAnsi="맑은 고딕" w:hint="eastAsia"/>
          <w:color w:val="444444"/>
          <w:sz w:val="21"/>
          <w:szCs w:val="21"/>
        </w:rPr>
        <w:t> 방화벽 설정을 통해, 특정 아이피에서만 서버에 접속할 수 있도록 설정해주세요.</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현재 방화벽 설정 보기. (List)</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#iptables -L</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3638550" cy="1400175"/>
            <wp:effectExtent l="19050" t="0" r="0" b="0"/>
            <wp:docPr id="76" name="그림 66" descr="q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q26"/>
                    <pic:cNvPicPr>
                      <a:picLocks noChangeAspect="1" noChangeArrowheads="1"/>
                    </pic:cNvPicPr>
                  </pic:nvPicPr>
                  <pic:blipFill>
                    <a:blip r:embed="rId59" cstate="print"/>
                    <a:srcRect/>
                    <a:stretch>
                      <a:fillRect/>
                    </a:stretch>
                  </pic:blipFill>
                  <pic:spPr bwMode="auto">
                    <a:xfrm>
                      <a:off x="0" y="0"/>
                      <a:ext cx="3638550" cy="1400175"/>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INPUT (서버로 들어오는 것 관리), FORWARD (서버에서 내부망으로 연결관리;잘 안씀), OUTPUT (서버에서 나가는 것 관리)</w:t>
      </w:r>
      <w:r>
        <w:rPr>
          <w:rFonts w:ascii="맑은 고딕" w:eastAsia="맑은 고딕" w:hAnsi="맑은 고딕" w:hint="eastAsia"/>
          <w:color w:val="444444"/>
          <w:sz w:val="21"/>
          <w:szCs w:val="21"/>
        </w:rPr>
        <w:br/>
        <w:t>로 이루어져 있다.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보통 FORWARD와 OUTPUT은 건들이지 않고 INPUT 만 수정한다.</w:t>
      </w:r>
      <w:r>
        <w:rPr>
          <w:rFonts w:ascii="맑은 고딕" w:eastAsia="맑은 고딕" w:hAnsi="맑은 고딕" w:hint="eastAsia"/>
          <w:color w:val="444444"/>
          <w:sz w:val="21"/>
          <w:szCs w:val="21"/>
        </w:rPr>
        <w:br/>
      </w:r>
      <w:r>
        <w:rPr>
          <w:rFonts w:ascii="맑은 고딕" w:eastAsia="맑은 고딕" w:hAnsi="맑은 고딕" w:hint="eastAsia"/>
          <w:color w:val="FF6600"/>
          <w:sz w:val="21"/>
          <w:szCs w:val="21"/>
          <w:bdr w:val="none" w:sz="0" w:space="0" w:color="auto" w:frame="1"/>
        </w:rPr>
        <w:t>policy ACCEPT</w:t>
      </w:r>
      <w:r>
        <w:rPr>
          <w:rFonts w:ascii="맑은 고딕" w:eastAsia="맑은 고딕" w:hAnsi="맑은 고딕" w:hint="eastAsia"/>
          <w:color w:val="444444"/>
          <w:sz w:val="21"/>
          <w:szCs w:val="21"/>
        </w:rPr>
        <w:t> 라는 뜻은 아무 조건도 해당하지 않았을 때 ACCEPT 하라는 것이다.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먼저 현재 방화벽 설정을 파일로 저장한다. 언제든 현재의 상태로 되돌릴 수 있기 위해서 이다.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#cd ~</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#mkdir firewall_rules</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#cd firewall_rules</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xml:space="preserve">#iptables-save &gt; </w:t>
      </w:r>
      <w:r>
        <w:rPr>
          <w:rFonts w:ascii="Consolas" w:hAnsi="Consolas" w:cs="Consolas"/>
          <w:color w:val="FF0000"/>
          <w:sz w:val="21"/>
          <w:szCs w:val="21"/>
          <w:bdr w:val="none" w:sz="0" w:space="0" w:color="auto" w:frame="1"/>
        </w:rPr>
        <w:t>151214</w:t>
      </w:r>
      <w:r>
        <w:rPr>
          <w:rFonts w:ascii="Consolas" w:hAnsi="Consolas" w:cs="Consolas"/>
          <w:color w:val="666666"/>
          <w:sz w:val="21"/>
          <w:szCs w:val="21"/>
        </w:rPr>
        <w:t xml:space="preserve">.rules                 </w:t>
      </w:r>
      <w:r>
        <w:rPr>
          <w:rFonts w:ascii="Consolas" w:hAnsi="Consolas" w:cs="Consolas"/>
          <w:color w:val="666666"/>
          <w:sz w:val="21"/>
          <w:szCs w:val="21"/>
        </w:rPr>
        <w:t>현재</w:t>
      </w:r>
      <w:r>
        <w:rPr>
          <w:rFonts w:ascii="Consolas" w:hAnsi="Consolas" w:cs="Consolas"/>
          <w:color w:val="666666"/>
          <w:sz w:val="21"/>
          <w:szCs w:val="21"/>
        </w:rPr>
        <w:t xml:space="preserve"> </w:t>
      </w:r>
      <w:r>
        <w:rPr>
          <w:rFonts w:ascii="Consolas" w:hAnsi="Consolas" w:cs="Consolas"/>
          <w:color w:val="666666"/>
          <w:sz w:val="21"/>
          <w:szCs w:val="21"/>
        </w:rPr>
        <w:t>날짜</w:t>
      </w:r>
      <w:r>
        <w:rPr>
          <w:rFonts w:ascii="Consolas" w:hAnsi="Consolas" w:cs="Consolas"/>
          <w:color w:val="666666"/>
          <w:sz w:val="21"/>
          <w:szCs w:val="21"/>
        </w:rPr>
        <w:t xml:space="preserve"> </w:t>
      </w:r>
      <w:r>
        <w:rPr>
          <w:rFonts w:ascii="Consolas" w:hAnsi="Consolas" w:cs="Consolas"/>
          <w:color w:val="666666"/>
          <w:sz w:val="21"/>
          <w:szCs w:val="21"/>
        </w:rPr>
        <w:t>쓰세요</w:t>
      </w:r>
      <w:r>
        <w:rPr>
          <w:rFonts w:ascii="Consolas" w:hAnsi="Consolas" w:cs="Consolas"/>
          <w:color w:val="666666"/>
          <w:sz w:val="21"/>
          <w:szCs w:val="21"/>
        </w:rPr>
        <w:t>.</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이제 방화벽을 복구해 보자.</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xml:space="preserve">#iptables-restore &lt; </w:t>
      </w:r>
      <w:r>
        <w:rPr>
          <w:rFonts w:ascii="Consolas" w:hAnsi="Consolas" w:cs="Consolas"/>
          <w:color w:val="FF0000"/>
          <w:sz w:val="21"/>
          <w:szCs w:val="21"/>
          <w:bdr w:val="none" w:sz="0" w:space="0" w:color="auto" w:frame="1"/>
        </w:rPr>
        <w:t>151214</w:t>
      </w:r>
      <w:r>
        <w:rPr>
          <w:rFonts w:ascii="Consolas" w:hAnsi="Consolas" w:cs="Consolas"/>
          <w:color w:val="666666"/>
          <w:sz w:val="21"/>
          <w:szCs w:val="21"/>
        </w:rPr>
        <w:t>.rules</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#iptables -L</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&gt;&gt;설정 시작.</w:t>
      </w:r>
      <w:r>
        <w:rPr>
          <w:rFonts w:ascii="맑은 고딕" w:eastAsia="맑은 고딕" w:hAnsi="맑은 고딕" w:hint="eastAsia"/>
          <w:color w:val="444444"/>
          <w:sz w:val="21"/>
          <w:szCs w:val="21"/>
        </w:rPr>
        <w:br/>
        <w:t>규칙 : 아이피 111.222.111.222 에 대해서 destination port 가 22 이면 ACCEPT 하여라.</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#iptables -A INPUT -s 111.222.111.222/32 -p tcp -m state --state NEW -m tcp --dport 22 -j ACCEPT</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아이피 바꾸지 마시고 위의 예시 (111.222.111.222) 그대로 입력하세요.</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#iptables -L</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5838825" cy="1543050"/>
            <wp:effectExtent l="19050" t="0" r="9525" b="0"/>
            <wp:docPr id="74" name="그림 67" descr="q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q27"/>
                    <pic:cNvPicPr>
                      <a:picLocks noChangeAspect="1" noChangeArrowheads="1"/>
                    </pic:cNvPicPr>
                  </pic:nvPicPr>
                  <pic:blipFill>
                    <a:blip r:embed="rId60" cstate="print"/>
                    <a:srcRect/>
                    <a:stretch>
                      <a:fillRect/>
                    </a:stretch>
                  </pic:blipFill>
                  <pic:spPr bwMode="auto">
                    <a:xfrm>
                      <a:off x="0" y="0"/>
                      <a:ext cx="5838825" cy="1543050"/>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이제 현재 상태에 대해서 방화벽 설정파일을 다시 생성해보도록 하자.</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xml:space="preserve">#iptables-save &gt; </w:t>
      </w:r>
      <w:r>
        <w:rPr>
          <w:rFonts w:ascii="Consolas" w:hAnsi="Consolas" w:cs="Consolas"/>
          <w:color w:val="FF0000"/>
          <w:sz w:val="21"/>
          <w:szCs w:val="21"/>
          <w:bdr w:val="none" w:sz="0" w:space="0" w:color="auto" w:frame="1"/>
        </w:rPr>
        <w:t>151214</w:t>
      </w:r>
      <w:r>
        <w:rPr>
          <w:rFonts w:ascii="Consolas" w:hAnsi="Consolas" w:cs="Consolas"/>
          <w:color w:val="666666"/>
          <w:sz w:val="21"/>
          <w:szCs w:val="21"/>
        </w:rPr>
        <w:t>.rules</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SFTP나 vi, cat 으로 해당 151214.rules 를 열어보자.</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열고나서 코드의 뜻을 대충 해석해보아라. (간단하다.)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하단 *filter 부분에</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 INPUT -s 111.222.111.222/32 -p tcp -m state --state NEW -m tcp --dport 22 -j ACCEPT</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가 보이는가?</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여러분은 이곳에 아래의 코드를 집어넣어야 한다.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순서가 중요하다. IF-ELSE 같이 동작하기 때문에 조건에 맞으면 바로 지정된 동작을 한다.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211.105.192.168 아이피만 지정하고 싶을 때 -&gt; -s 211.105.192.168/32</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211.105.192.* 아이피 그룹을 지정하고 싶을 때 -&gt; -s 211.105.192.0/24</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211.105.*.* 아이피 그룹을 지정하고 싶을 때 -&gt; -s 211.105.0.0/16</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목적지 포트가 22번(ssh) 포트일 때 -&gt; -dport 22</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목적지 포트가 80번(http) 포트일 때 -&gt; -dport 80</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목적지 포트가 443번(https) 포트일 때 -&gt; -dport 443</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아래는</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1. 이미 연결된 것은 허용</w:t>
      </w:r>
      <w:r>
        <w:rPr>
          <w:rFonts w:ascii="맑은 고딕" w:eastAsia="맑은 고딕" w:hAnsi="맑은 고딕" w:hint="eastAsia"/>
          <w:color w:val="444444"/>
          <w:sz w:val="21"/>
          <w:szCs w:val="21"/>
        </w:rPr>
        <w:br/>
        <w:t>2. ping 허용</w:t>
      </w:r>
      <w:r>
        <w:rPr>
          <w:rFonts w:ascii="맑은 고딕" w:eastAsia="맑은 고딕" w:hAnsi="맑은 고딕" w:hint="eastAsia"/>
          <w:color w:val="444444"/>
          <w:sz w:val="21"/>
          <w:szCs w:val="21"/>
        </w:rPr>
        <w:br/>
        <w:t>3. loopback 허용</w:t>
      </w:r>
      <w:r>
        <w:rPr>
          <w:rFonts w:ascii="맑은 고딕" w:eastAsia="맑은 고딕" w:hAnsi="맑은 고딕" w:hint="eastAsia"/>
          <w:color w:val="444444"/>
          <w:sz w:val="21"/>
          <w:szCs w:val="21"/>
        </w:rPr>
        <w:br/>
        <w:t>4. 111.222.111.222 의 22번 포트 접근 허용</w:t>
      </w:r>
      <w:r>
        <w:rPr>
          <w:rFonts w:ascii="맑은 고딕" w:eastAsia="맑은 고딕" w:hAnsi="맑은 고딕" w:hint="eastAsia"/>
          <w:color w:val="444444"/>
          <w:sz w:val="21"/>
          <w:szCs w:val="21"/>
        </w:rPr>
        <w:br/>
        <w:t>5. 123.111.123.111 의 22번 포트 접근 허용</w:t>
      </w:r>
      <w:r>
        <w:rPr>
          <w:rFonts w:ascii="맑은 고딕" w:eastAsia="맑은 고딕" w:hAnsi="맑은 고딕" w:hint="eastAsia"/>
          <w:color w:val="444444"/>
          <w:sz w:val="21"/>
          <w:szCs w:val="21"/>
        </w:rPr>
        <w:br/>
        <w:t>6. 80 포트 접근 허용 (-s 옵션이 없으므로 누구나 허용)</w:t>
      </w:r>
      <w:r>
        <w:rPr>
          <w:rFonts w:ascii="맑은 고딕" w:eastAsia="맑은 고딕" w:hAnsi="맑은 고딕" w:hint="eastAsia"/>
          <w:color w:val="444444"/>
          <w:sz w:val="21"/>
          <w:szCs w:val="21"/>
        </w:rPr>
        <w:br/>
        <w:t>7. 443 포트 접근 허용 (-s 옵션이 없으므로 누구나 허용)</w:t>
      </w:r>
      <w:r>
        <w:rPr>
          <w:rFonts w:ascii="맑은 고딕" w:eastAsia="맑은 고딕" w:hAnsi="맑은 고딕" w:hint="eastAsia"/>
          <w:color w:val="444444"/>
          <w:sz w:val="21"/>
          <w:szCs w:val="21"/>
        </w:rPr>
        <w:br/>
        <w:t>8. 차단</w:t>
      </w:r>
      <w:r>
        <w:rPr>
          <w:rFonts w:ascii="맑은 고딕" w:eastAsia="맑은 고딕" w:hAnsi="맑은 고딕" w:hint="eastAsia"/>
          <w:color w:val="444444"/>
          <w:sz w:val="21"/>
          <w:szCs w:val="21"/>
        </w:rPr>
        <w:br/>
        <w:t>9. FORWARD 차단</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의 코드이다.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아까 생성한 .rules 파일을 열어서 </w:t>
      </w:r>
      <w:r>
        <w:rPr>
          <w:rFonts w:ascii="맑은 고딕" w:eastAsia="맑은 고딕" w:hAnsi="맑은 고딕" w:hint="eastAsia"/>
          <w:color w:val="0000FF"/>
          <w:sz w:val="21"/>
          <w:szCs w:val="21"/>
          <w:bdr w:val="none" w:sz="0" w:space="0" w:color="auto" w:frame="1"/>
        </w:rPr>
        <w:t>아래의 코드를</w:t>
      </w:r>
      <w:r>
        <w:rPr>
          <w:rFonts w:ascii="맑은 고딕" w:eastAsia="맑은 고딕" w:hAnsi="맑은 고딕" w:hint="eastAsia"/>
          <w:color w:val="444444"/>
          <w:sz w:val="21"/>
          <w:szCs w:val="21"/>
        </w:rPr>
        <w:t> </w:t>
      </w:r>
      <w:r>
        <w:rPr>
          <w:rFonts w:ascii="맑은 고딕" w:eastAsia="맑은 고딕" w:hAnsi="맑은 고딕" w:hint="eastAsia"/>
          <w:color w:val="800080"/>
          <w:sz w:val="21"/>
          <w:szCs w:val="21"/>
          <w:bdr w:val="none" w:sz="0" w:space="0" w:color="auto" w:frame="1"/>
        </w:rPr>
        <w:t>그림과 같이</w:t>
      </w:r>
      <w:r>
        <w:rPr>
          <w:rFonts w:ascii="맑은 고딕" w:eastAsia="맑은 고딕" w:hAnsi="맑은 고딕" w:hint="eastAsia"/>
          <w:color w:val="444444"/>
          <w:sz w:val="21"/>
          <w:szCs w:val="21"/>
        </w:rPr>
        <w:t> 코드를 추가하여라. 이때 반드시 </w:t>
      </w:r>
      <w:r>
        <w:rPr>
          <w:rFonts w:ascii="맑은 고딕" w:eastAsia="맑은 고딕" w:hAnsi="맑은 고딕" w:hint="eastAsia"/>
          <w:color w:val="FF0000"/>
          <w:sz w:val="21"/>
          <w:szCs w:val="21"/>
          <w:bdr w:val="none" w:sz="0" w:space="0" w:color="auto" w:frame="1"/>
        </w:rPr>
        <w:t>당신의 아이피</w:t>
      </w:r>
      <w:r>
        <w:rPr>
          <w:rFonts w:ascii="맑은 고딕" w:eastAsia="맑은 고딕" w:hAnsi="맑은 고딕" w:hint="eastAsia"/>
          <w:color w:val="444444"/>
          <w:sz w:val="21"/>
          <w:szCs w:val="21"/>
        </w:rPr>
        <w:t>를 추가하여라.</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추가가 잘못되어도 어차피 </w:t>
      </w:r>
      <w:r>
        <w:rPr>
          <w:rFonts w:ascii="맑은 고딕" w:eastAsia="맑은 고딕" w:hAnsi="맑은 고딕" w:hint="eastAsia"/>
          <w:color w:val="444444"/>
          <w:sz w:val="21"/>
          <w:szCs w:val="21"/>
          <w:u w:val="single"/>
          <w:bdr w:val="none" w:sz="0" w:space="0" w:color="auto" w:frame="1"/>
        </w:rPr>
        <w:t>1번의 조건에 의해서</w:t>
      </w:r>
      <w:r>
        <w:rPr>
          <w:rFonts w:ascii="맑은 고딕" w:eastAsia="맑은 고딕" w:hAnsi="맑은 고딕" w:hint="eastAsia"/>
          <w:color w:val="444444"/>
          <w:sz w:val="21"/>
          <w:szCs w:val="21"/>
        </w:rPr>
        <w:t> 당신의 연결이 끊기지는 않겠지만 새로운 연결은 차단될 것이다.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tbl>
      <w:tblPr>
        <w:tblW w:w="12045" w:type="dxa"/>
        <w:tblCellMar>
          <w:left w:w="0" w:type="dxa"/>
          <w:right w:w="0" w:type="dxa"/>
        </w:tblCellMar>
        <w:tblLook w:val="04A0"/>
      </w:tblPr>
      <w:tblGrid>
        <w:gridCol w:w="480"/>
        <w:gridCol w:w="11565"/>
      </w:tblGrid>
      <w:tr w:rsidR="00296B6F" w:rsidTr="00296B6F">
        <w:tc>
          <w:tcPr>
            <w:tcW w:w="0" w:type="auto"/>
            <w:vAlign w:val="center"/>
            <w:hideMark/>
          </w:tcPr>
          <w:p w:rsidR="00296B6F" w:rsidRDefault="00296B6F" w:rsidP="00296B6F">
            <w:pPr>
              <w:rPr>
                <w:color w:val="757575"/>
              </w:rPr>
            </w:pPr>
            <w:r>
              <w:rPr>
                <w:color w:val="757575"/>
              </w:rPr>
              <w:t>1</w:t>
            </w:r>
          </w:p>
          <w:p w:rsidR="00296B6F" w:rsidRDefault="00296B6F" w:rsidP="00296B6F">
            <w:pPr>
              <w:rPr>
                <w:color w:val="757575"/>
              </w:rPr>
            </w:pPr>
            <w:r>
              <w:rPr>
                <w:color w:val="757575"/>
              </w:rPr>
              <w:t>2</w:t>
            </w:r>
          </w:p>
          <w:p w:rsidR="00296B6F" w:rsidRDefault="00296B6F" w:rsidP="00296B6F">
            <w:pPr>
              <w:rPr>
                <w:color w:val="757575"/>
              </w:rPr>
            </w:pPr>
            <w:r>
              <w:rPr>
                <w:color w:val="757575"/>
              </w:rPr>
              <w:t>3</w:t>
            </w:r>
          </w:p>
          <w:p w:rsidR="00296B6F" w:rsidRDefault="00296B6F" w:rsidP="00296B6F">
            <w:pPr>
              <w:rPr>
                <w:color w:val="757575"/>
              </w:rPr>
            </w:pPr>
            <w:r>
              <w:rPr>
                <w:color w:val="757575"/>
              </w:rPr>
              <w:t>4</w:t>
            </w:r>
          </w:p>
          <w:p w:rsidR="00296B6F" w:rsidRDefault="00296B6F" w:rsidP="00296B6F">
            <w:pPr>
              <w:rPr>
                <w:color w:val="757575"/>
              </w:rPr>
            </w:pPr>
            <w:r>
              <w:rPr>
                <w:color w:val="757575"/>
              </w:rPr>
              <w:t>5</w:t>
            </w:r>
          </w:p>
          <w:p w:rsidR="00296B6F" w:rsidRDefault="00296B6F" w:rsidP="00296B6F">
            <w:pPr>
              <w:rPr>
                <w:color w:val="757575"/>
              </w:rPr>
            </w:pPr>
            <w:r>
              <w:rPr>
                <w:color w:val="757575"/>
              </w:rPr>
              <w:t>6</w:t>
            </w:r>
          </w:p>
          <w:p w:rsidR="00296B6F" w:rsidRDefault="00296B6F" w:rsidP="00296B6F">
            <w:pPr>
              <w:rPr>
                <w:color w:val="757575"/>
              </w:rPr>
            </w:pPr>
            <w:r>
              <w:rPr>
                <w:color w:val="757575"/>
              </w:rPr>
              <w:t>7</w:t>
            </w:r>
          </w:p>
          <w:p w:rsidR="00296B6F" w:rsidRDefault="00296B6F" w:rsidP="00296B6F">
            <w:pPr>
              <w:rPr>
                <w:color w:val="757575"/>
              </w:rPr>
            </w:pPr>
            <w:r>
              <w:rPr>
                <w:color w:val="757575"/>
              </w:rPr>
              <w:t>8</w:t>
            </w:r>
          </w:p>
          <w:p w:rsidR="00296B6F" w:rsidRDefault="00296B6F" w:rsidP="00296B6F">
            <w:pPr>
              <w:rPr>
                <w:rFonts w:ascii="굴림" w:eastAsia="굴림" w:hAnsi="굴림" w:cs="굴림"/>
                <w:color w:val="757575"/>
                <w:sz w:val="24"/>
                <w:szCs w:val="24"/>
              </w:rPr>
            </w:pPr>
            <w:r>
              <w:rPr>
                <w:color w:val="757575"/>
              </w:rPr>
              <w:t>9</w:t>
            </w:r>
          </w:p>
        </w:tc>
        <w:tc>
          <w:tcPr>
            <w:tcW w:w="11565" w:type="dxa"/>
            <w:vAlign w:val="center"/>
            <w:hideMark/>
          </w:tcPr>
          <w:p w:rsidR="00296B6F" w:rsidRDefault="00296B6F" w:rsidP="00296B6F">
            <w:pPr>
              <w:rPr>
                <w:color w:val="757575"/>
              </w:rPr>
            </w:pPr>
            <w:r>
              <w:rPr>
                <w:rStyle w:val="HTML"/>
                <w:color w:val="757575"/>
              </w:rPr>
              <w:t>-A INPUT -m state --state RELATED,ESTABLISHED -j ACCEPT</w:t>
            </w:r>
          </w:p>
          <w:p w:rsidR="00296B6F" w:rsidRDefault="00296B6F" w:rsidP="00296B6F">
            <w:pPr>
              <w:rPr>
                <w:color w:val="757575"/>
              </w:rPr>
            </w:pPr>
            <w:r>
              <w:rPr>
                <w:rStyle w:val="HTML"/>
                <w:color w:val="757575"/>
              </w:rPr>
              <w:t>-A INPUT -p icmp -j ACCEPT</w:t>
            </w:r>
          </w:p>
          <w:p w:rsidR="00296B6F" w:rsidRDefault="00296B6F" w:rsidP="00296B6F">
            <w:pPr>
              <w:rPr>
                <w:color w:val="757575"/>
              </w:rPr>
            </w:pPr>
            <w:r>
              <w:rPr>
                <w:rStyle w:val="HTML"/>
                <w:color w:val="757575"/>
              </w:rPr>
              <w:t>-A INPUT -i lo -j ACCEPT</w:t>
            </w:r>
          </w:p>
          <w:p w:rsidR="00296B6F" w:rsidRDefault="00296B6F" w:rsidP="00296B6F">
            <w:pPr>
              <w:rPr>
                <w:color w:val="757575"/>
              </w:rPr>
            </w:pPr>
            <w:r>
              <w:rPr>
                <w:rStyle w:val="HTML"/>
                <w:color w:val="757575"/>
              </w:rPr>
              <w:t>-A INPUT -s 111.222.111.222/32</w:t>
            </w:r>
            <w:r>
              <w:rPr>
                <w:color w:val="757575"/>
              </w:rPr>
              <w:t xml:space="preserve"> </w:t>
            </w:r>
            <w:r>
              <w:rPr>
                <w:rStyle w:val="HTML"/>
                <w:color w:val="757575"/>
              </w:rPr>
              <w:t>-p tcp -m state --state NEW -m tcp --dport 22 -j ACCEPT</w:t>
            </w:r>
          </w:p>
          <w:p w:rsidR="00296B6F" w:rsidRDefault="00296B6F" w:rsidP="00296B6F">
            <w:pPr>
              <w:rPr>
                <w:color w:val="757575"/>
              </w:rPr>
            </w:pPr>
            <w:r>
              <w:rPr>
                <w:rStyle w:val="HTML"/>
                <w:color w:val="757575"/>
              </w:rPr>
              <w:t>-A INPUT -s 123.111.123.111/32</w:t>
            </w:r>
            <w:r>
              <w:rPr>
                <w:color w:val="757575"/>
              </w:rPr>
              <w:t xml:space="preserve"> </w:t>
            </w:r>
            <w:r>
              <w:rPr>
                <w:rStyle w:val="HTML"/>
                <w:color w:val="757575"/>
              </w:rPr>
              <w:t>-p tcp -m state --state NEW -m tcp --dport 22 -j ACCEPT</w:t>
            </w:r>
          </w:p>
          <w:p w:rsidR="00296B6F" w:rsidRDefault="00296B6F" w:rsidP="00296B6F">
            <w:pPr>
              <w:rPr>
                <w:color w:val="757575"/>
              </w:rPr>
            </w:pPr>
            <w:r>
              <w:rPr>
                <w:rStyle w:val="HTML"/>
                <w:color w:val="757575"/>
              </w:rPr>
              <w:t>-A INPUT -p tcp -m state --state NEW -m tcp --dport 80 -j ACCEPT</w:t>
            </w:r>
          </w:p>
          <w:p w:rsidR="00296B6F" w:rsidRDefault="00296B6F" w:rsidP="00296B6F">
            <w:pPr>
              <w:rPr>
                <w:color w:val="757575"/>
              </w:rPr>
            </w:pPr>
            <w:r>
              <w:rPr>
                <w:rStyle w:val="HTML"/>
                <w:color w:val="757575"/>
              </w:rPr>
              <w:t>-A INPUT -p tcp -m state --state NEW -m tcp --dport 443 -j ACCEPT</w:t>
            </w:r>
          </w:p>
          <w:p w:rsidR="00296B6F" w:rsidRDefault="00296B6F" w:rsidP="00296B6F">
            <w:pPr>
              <w:rPr>
                <w:color w:val="757575"/>
              </w:rPr>
            </w:pPr>
            <w:r>
              <w:rPr>
                <w:rStyle w:val="HTML"/>
                <w:color w:val="757575"/>
              </w:rPr>
              <w:t>-A INPUT -j REJECT --reject-with icmp-host-prohibited</w:t>
            </w:r>
          </w:p>
          <w:p w:rsidR="00296B6F" w:rsidRDefault="00296B6F" w:rsidP="00296B6F">
            <w:pPr>
              <w:rPr>
                <w:rFonts w:ascii="굴림" w:eastAsia="굴림" w:hAnsi="굴림" w:cs="굴림"/>
                <w:color w:val="757575"/>
                <w:sz w:val="24"/>
                <w:szCs w:val="24"/>
              </w:rPr>
            </w:pPr>
            <w:r>
              <w:rPr>
                <w:rStyle w:val="HTML"/>
                <w:color w:val="757575"/>
              </w:rPr>
              <w:t>-A FORWARD -j REJECT --reject-with icmp-host-prohibited</w:t>
            </w:r>
          </w:p>
        </w:tc>
      </w:tr>
    </w:tbl>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3895725" cy="2609850"/>
            <wp:effectExtent l="19050" t="0" r="9525" b="0"/>
            <wp:docPr id="71" name="그림 68" descr="q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q28"/>
                    <pic:cNvPicPr>
                      <a:picLocks noChangeAspect="1" noChangeArrowheads="1"/>
                    </pic:cNvPicPr>
                  </pic:nvPicPr>
                  <pic:blipFill>
                    <a:blip r:embed="rId61" cstate="print"/>
                    <a:srcRect/>
                    <a:stretch>
                      <a:fillRect/>
                    </a:stretch>
                  </pic:blipFill>
                  <pic:spPr bwMode="auto">
                    <a:xfrm>
                      <a:off x="0" y="0"/>
                      <a:ext cx="3895725" cy="2609850"/>
                    </a:xfrm>
                    <a:prstGeom prst="rect">
                      <a:avLst/>
                    </a:prstGeom>
                    <a:noFill/>
                    <a:ln w="9525">
                      <a:noFill/>
                      <a:miter lim="800000"/>
                      <a:headEnd/>
                      <a:tailEnd/>
                    </a:ln>
                  </pic:spPr>
                </pic:pic>
              </a:graphicData>
            </a:graphic>
          </wp:inline>
        </w:drawing>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#iptables-restore &lt; 151214.rules</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#iptables -L</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!!!반드시 </w:t>
      </w:r>
      <w:r>
        <w:rPr>
          <w:rFonts w:ascii="맑은 고딕" w:eastAsia="맑은 고딕" w:hAnsi="맑은 고딕" w:hint="eastAsia"/>
          <w:color w:val="FF0000"/>
          <w:sz w:val="21"/>
          <w:szCs w:val="21"/>
          <w:bdr w:val="none" w:sz="0" w:space="0" w:color="auto" w:frame="1"/>
        </w:rPr>
        <w:t>현재 쉘 연결을 끊지 말고</w:t>
      </w:r>
      <w:r>
        <w:rPr>
          <w:rFonts w:ascii="맑은 고딕" w:eastAsia="맑은 고딕" w:hAnsi="맑은 고딕" w:hint="eastAsia"/>
          <w:color w:val="444444"/>
          <w:sz w:val="21"/>
          <w:szCs w:val="21"/>
        </w:rPr>
        <w:t>!!!</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현재 연결은 1번 조건에 의해서 반드시 허용이기 때문에 괜찮다.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FF0000"/>
          <w:sz w:val="21"/>
          <w:szCs w:val="21"/>
          <w:bdr w:val="none" w:sz="0" w:space="0" w:color="auto" w:frame="1"/>
        </w:rPr>
        <w:t>새로 연결창 띄워서</w:t>
      </w:r>
      <w:r>
        <w:rPr>
          <w:rFonts w:ascii="맑은 고딕" w:eastAsia="맑은 고딕" w:hAnsi="맑은 고딕" w:hint="eastAsia"/>
          <w:color w:val="444444"/>
          <w:sz w:val="21"/>
          <w:szCs w:val="21"/>
        </w:rPr>
        <w:t> 테스트해 보아라.</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만약 원하는대로 동작하지 않는다면 다시 .rules 파일을 수정하고 iptables-restore 하여라.</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방화벽 설정이 머리가 아프다면</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iptables -F</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로 </w:t>
      </w:r>
      <w:r>
        <w:rPr>
          <w:rFonts w:ascii="맑은 고딕" w:eastAsia="맑은 고딕" w:hAnsi="맑은 고딕" w:hint="eastAsia"/>
          <w:color w:val="800080"/>
          <w:sz w:val="21"/>
          <w:szCs w:val="21"/>
          <w:bdr w:val="none" w:sz="0" w:space="0" w:color="auto" w:frame="1"/>
        </w:rPr>
        <w:t>초기화</w:t>
      </w:r>
      <w:r>
        <w:rPr>
          <w:rFonts w:ascii="맑은 고딕" w:eastAsia="맑은 고딕" w:hAnsi="맑은 고딕" w:hint="eastAsia"/>
          <w:color w:val="444444"/>
          <w:sz w:val="21"/>
          <w:szCs w:val="21"/>
        </w:rPr>
        <w:t> 하고 내일 다시 시도해 보아라.</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이 설정은 재부팅이 되면 초기화 된다.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설정을 지속시키도록 하자.</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iptables-persistent 설치</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4505325" cy="1400175"/>
            <wp:effectExtent l="19050" t="0" r="9525" b="0"/>
            <wp:docPr id="69" name="그림 69" descr="q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q29"/>
                    <pic:cNvPicPr>
                      <a:picLocks noChangeAspect="1" noChangeArrowheads="1"/>
                    </pic:cNvPicPr>
                  </pic:nvPicPr>
                  <pic:blipFill>
                    <a:blip r:embed="rId62" cstate="print"/>
                    <a:srcRect/>
                    <a:stretch>
                      <a:fillRect/>
                    </a:stretch>
                  </pic:blipFill>
                  <pic:spPr bwMode="auto">
                    <a:xfrm>
                      <a:off x="0" y="0"/>
                      <a:ext cx="4505325" cy="1400175"/>
                    </a:xfrm>
                    <a:prstGeom prst="rect">
                      <a:avLst/>
                    </a:prstGeom>
                    <a:noFill/>
                    <a:ln w="9525">
                      <a:noFill/>
                      <a:miter lim="800000"/>
                      <a:headEnd/>
                      <a:tailEnd/>
                    </a:ln>
                  </pic:spPr>
                </pic:pic>
              </a:graphicData>
            </a:graphic>
          </wp:inline>
        </w:drawing>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 iptables-persistent</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Yes (엔터), Yes (엔터)</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/etc/iptables 라는 폴더가 생성되고</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rules.v4, rules.v6 가 생성된다.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000080"/>
          <w:sz w:val="21"/>
          <w:szCs w:val="21"/>
          <w:bdr w:val="none" w:sz="0" w:space="0" w:color="auto" w:frame="1"/>
        </w:rPr>
        <w:t>부팅시 실행되는 파일을 갱신</w:t>
      </w:r>
      <w:r>
        <w:rPr>
          <w:rFonts w:ascii="맑은 고딕" w:eastAsia="맑은 고딕" w:hAnsi="맑은 고딕" w:hint="eastAsia"/>
          <w:color w:val="444444"/>
          <w:sz w:val="21"/>
          <w:szCs w:val="21"/>
        </w:rPr>
        <w:t>하자.</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#iptables-save &gt; /etc/iptables/rules.v4</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ipv6 차단하기</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#vi /etc/sysctl.conf</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맨 밑에</w:t>
      </w:r>
    </w:p>
    <w:tbl>
      <w:tblPr>
        <w:tblW w:w="12045" w:type="dxa"/>
        <w:tblCellMar>
          <w:left w:w="0" w:type="dxa"/>
          <w:right w:w="0" w:type="dxa"/>
        </w:tblCellMar>
        <w:tblLook w:val="04A0"/>
      </w:tblPr>
      <w:tblGrid>
        <w:gridCol w:w="480"/>
        <w:gridCol w:w="11565"/>
      </w:tblGrid>
      <w:tr w:rsidR="00296B6F" w:rsidTr="00296B6F">
        <w:tc>
          <w:tcPr>
            <w:tcW w:w="0" w:type="auto"/>
            <w:vAlign w:val="center"/>
            <w:hideMark/>
          </w:tcPr>
          <w:p w:rsidR="00296B6F" w:rsidRDefault="00296B6F" w:rsidP="00296B6F">
            <w:pPr>
              <w:rPr>
                <w:color w:val="757575"/>
              </w:rPr>
            </w:pPr>
            <w:r>
              <w:rPr>
                <w:color w:val="757575"/>
              </w:rPr>
              <w:lastRenderedPageBreak/>
              <w:t>1</w:t>
            </w:r>
          </w:p>
          <w:p w:rsidR="00296B6F" w:rsidRDefault="00296B6F" w:rsidP="00296B6F">
            <w:pPr>
              <w:rPr>
                <w:color w:val="757575"/>
              </w:rPr>
            </w:pPr>
            <w:r>
              <w:rPr>
                <w:color w:val="757575"/>
              </w:rPr>
              <w:t>2</w:t>
            </w:r>
          </w:p>
          <w:p w:rsidR="00296B6F" w:rsidRDefault="00296B6F" w:rsidP="00296B6F">
            <w:pPr>
              <w:rPr>
                <w:rFonts w:ascii="굴림" w:eastAsia="굴림" w:hAnsi="굴림" w:cs="굴림"/>
                <w:color w:val="757575"/>
                <w:sz w:val="24"/>
                <w:szCs w:val="24"/>
              </w:rPr>
            </w:pPr>
            <w:r>
              <w:rPr>
                <w:color w:val="757575"/>
              </w:rPr>
              <w:t>3</w:t>
            </w:r>
          </w:p>
        </w:tc>
        <w:tc>
          <w:tcPr>
            <w:tcW w:w="11565" w:type="dxa"/>
            <w:vAlign w:val="center"/>
            <w:hideMark/>
          </w:tcPr>
          <w:p w:rsidR="00296B6F" w:rsidRDefault="00296B6F" w:rsidP="00296B6F">
            <w:pPr>
              <w:rPr>
                <w:color w:val="757575"/>
              </w:rPr>
            </w:pPr>
            <w:r>
              <w:rPr>
                <w:rStyle w:val="HTML"/>
                <w:color w:val="757575"/>
              </w:rPr>
              <w:t>net.ipv6.conf.all.disable_ipv6 = 1</w:t>
            </w:r>
          </w:p>
          <w:p w:rsidR="00296B6F" w:rsidRDefault="00296B6F" w:rsidP="00296B6F">
            <w:pPr>
              <w:rPr>
                <w:color w:val="757575"/>
              </w:rPr>
            </w:pPr>
            <w:r>
              <w:rPr>
                <w:rStyle w:val="HTML"/>
                <w:color w:val="757575"/>
              </w:rPr>
              <w:t>net.ipv6.conf.default.disable_ipv6 = 1</w:t>
            </w:r>
          </w:p>
          <w:p w:rsidR="00296B6F" w:rsidRDefault="00296B6F" w:rsidP="00296B6F">
            <w:pPr>
              <w:rPr>
                <w:rFonts w:ascii="굴림" w:eastAsia="굴림" w:hAnsi="굴림" w:cs="굴림"/>
                <w:color w:val="757575"/>
                <w:sz w:val="24"/>
                <w:szCs w:val="24"/>
              </w:rPr>
            </w:pPr>
            <w:r>
              <w:rPr>
                <w:rStyle w:val="HTML"/>
                <w:color w:val="757575"/>
              </w:rPr>
              <w:t>net.ipv6.conf.lo.disable_ipv6 = 1</w:t>
            </w:r>
          </w:p>
        </w:tc>
      </w:tr>
    </w:tbl>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추가.</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설정파일 적용</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#sysctl -p</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검사</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#cat /proc/sys/net/ipv6/conf/all/disable_ipv6</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1 이면 disable 된 상태이다.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4848225" cy="314325"/>
            <wp:effectExtent l="19050" t="0" r="9525" b="0"/>
            <wp:docPr id="70" name="그림 70" descr="q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q30"/>
                    <pic:cNvPicPr>
                      <a:picLocks noChangeAspect="1" noChangeArrowheads="1"/>
                    </pic:cNvPicPr>
                  </pic:nvPicPr>
                  <pic:blipFill>
                    <a:blip r:embed="rId63" cstate="print"/>
                    <a:srcRect/>
                    <a:stretch>
                      <a:fillRect/>
                    </a:stretch>
                  </pic:blipFill>
                  <pic:spPr bwMode="auto">
                    <a:xfrm>
                      <a:off x="0" y="0"/>
                      <a:ext cx="4848225" cy="314325"/>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재부팅</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#reboot</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재부팅 후에 방화벽 규칙이 유지가 되면 성공이다.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#iptables -L</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br/>
      </w:r>
    </w:p>
    <w:p w:rsidR="00296B6F" w:rsidRDefault="00C9062D" w:rsidP="00296B6F">
      <w:pPr>
        <w:rPr>
          <w:rFonts w:ascii="굴림" w:eastAsia="굴림" w:hAnsi="굴림"/>
          <w:sz w:val="24"/>
          <w:szCs w:val="24"/>
        </w:rPr>
      </w:pPr>
      <w:r>
        <w:pict>
          <v:rect id="_x0000_i1028" style="width:0;height:.75pt" o:hralign="center" o:hrstd="t" o:hrnoshade="t" o:hr="t" fillcolor="#444" stroked="f"/>
        </w:pic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3"/>
        <w:shd w:val="clear" w:color="auto" w:fill="FFFFFF"/>
        <w:textAlignment w:val="baseline"/>
        <w:rPr>
          <w:rFonts w:ascii="맑은 고딕" w:eastAsia="맑은 고딕" w:hAnsi="맑은 고딕"/>
          <w:color w:val="444444"/>
        </w:rPr>
      </w:pPr>
      <w:r>
        <w:rPr>
          <w:rFonts w:ascii="맑은 고딕" w:eastAsia="맑은 고딕" w:hAnsi="맑은 고딕" w:hint="eastAsia"/>
          <w:color w:val="444444"/>
        </w:rPr>
        <w:t>옵션) 계정별 트래픽 양 제한하기. Apache Mod Cband install.</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993300"/>
          <w:sz w:val="21"/>
          <w:szCs w:val="21"/>
          <w:bdr w:val="none" w:sz="0" w:space="0" w:color="auto" w:frame="1"/>
        </w:rPr>
        <w:lastRenderedPageBreak/>
        <w:t>- 2015.06.01. </w:t>
      </w:r>
      <w:r>
        <w:rPr>
          <w:rFonts w:ascii="맑은 고딕" w:eastAsia="맑은 고딕" w:hAnsi="맑은 고딕" w:hint="eastAsia"/>
          <w:color w:val="800080"/>
          <w:sz w:val="21"/>
          <w:szCs w:val="21"/>
          <w:bdr w:val="none" w:sz="0" w:space="0" w:color="auto" w:frame="1"/>
        </w:rPr>
        <w:t>Ubuntu 14.04 LTS</w:t>
      </w:r>
      <w:r>
        <w:rPr>
          <w:rFonts w:ascii="맑은 고딕" w:eastAsia="맑은 고딕" w:hAnsi="맑은 고딕" w:hint="eastAsia"/>
          <w:color w:val="993300"/>
          <w:sz w:val="21"/>
          <w:szCs w:val="21"/>
          <w:bdr w:val="none" w:sz="0" w:space="0" w:color="auto" w:frame="1"/>
        </w:rPr>
        <w:t> 테스트 완료. </w:t>
      </w:r>
      <w:r>
        <w:rPr>
          <w:rFonts w:ascii="맑은 고딕" w:eastAsia="맑은 고딕" w:hAnsi="맑은 고딕" w:hint="eastAsia"/>
          <w:color w:val="444444"/>
          <w:sz w:val="21"/>
          <w:szCs w:val="21"/>
        </w:rPr>
        <w:br/>
        <w:t>- 순간속도(대역폭), 총 전송량(쿼터), 동시접속연결을 제한하는 모듈입니다.</w:t>
      </w:r>
      <w:r>
        <w:rPr>
          <w:rFonts w:ascii="맑은 고딕" w:eastAsia="맑은 고딕" w:hAnsi="맑은 고딕" w:hint="eastAsia"/>
          <w:color w:val="444444"/>
          <w:sz w:val="21"/>
          <w:szCs w:val="21"/>
        </w:rPr>
        <w:br/>
        <w:t>장애가 일어날 것 같은 값들을 Hard Boundary 로 정해놓으면 장애가 일어날 것 같은 환경에서 서버가 잘 돌아가는 것을 볼 수 있을 것입니다.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저도 서버 서비스의 장애를 막기 위해서 실 서비스에 이것을 사용하고 있습니다.</w:t>
      </w:r>
      <w:r>
        <w:rPr>
          <w:rFonts w:ascii="맑은 고딕" w:eastAsia="맑은 고딕" w:hAnsi="맑은 고딕" w:hint="eastAsia"/>
          <w:color w:val="444444"/>
          <w:sz w:val="21"/>
          <w:szCs w:val="21"/>
        </w:rPr>
        <w:br/>
        <w:t>다만 저 같은 경우 분산처리를 해 두었기 때문에 개별 서버에 적용한 제한치보다 실제 서비스는 더 높은 처리를 보여줍니다. (100의 제한을 건 서버 5대에 분산처리하면 전체적으로 500의 제한이 걸린 것 처럼 보이겠죠?)</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800080"/>
          <w:sz w:val="21"/>
          <w:szCs w:val="21"/>
          <w:bdr w:val="none" w:sz="0" w:space="0" w:color="auto" w:frame="1"/>
        </w:rPr>
        <w:t>Mod Cband</w:t>
      </w:r>
      <w:r>
        <w:rPr>
          <w:rFonts w:ascii="맑은 고딕" w:eastAsia="맑은 고딕" w:hAnsi="맑은 고딕" w:hint="eastAsia"/>
          <w:color w:val="444444"/>
          <w:sz w:val="21"/>
          <w:szCs w:val="21"/>
        </w:rPr>
        <w:t> 는 </w:t>
      </w:r>
      <w:r>
        <w:rPr>
          <w:rFonts w:ascii="맑은 고딕" w:eastAsia="맑은 고딕" w:hAnsi="맑은 고딕" w:hint="eastAsia"/>
          <w:color w:val="800080"/>
          <w:sz w:val="21"/>
          <w:szCs w:val="21"/>
          <w:bdr w:val="none" w:sz="0" w:space="0" w:color="auto" w:frame="1"/>
        </w:rPr>
        <w:t>Apache2 모듈</w:t>
      </w:r>
      <w:r>
        <w:rPr>
          <w:rFonts w:ascii="맑은 고딕" w:eastAsia="맑은 고딕" w:hAnsi="맑은 고딕" w:hint="eastAsia"/>
          <w:color w:val="444444"/>
          <w:sz w:val="21"/>
          <w:szCs w:val="21"/>
        </w:rPr>
        <w:t>입니다.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다음의 기능이 가능합니다.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1) 대역폭 제한 (Bandwidth limit)</w:t>
      </w:r>
      <w:r>
        <w:rPr>
          <w:rFonts w:ascii="맑은 고딕" w:eastAsia="맑은 고딕" w:hAnsi="맑은 고딕" w:hint="eastAsia"/>
          <w:color w:val="444444"/>
          <w:sz w:val="21"/>
          <w:szCs w:val="21"/>
        </w:rPr>
        <w:br/>
        <w:t>2) 동시 접속자 제한 (Concurrent user)</w:t>
      </w:r>
      <w:r>
        <w:rPr>
          <w:rFonts w:ascii="맑은 고딕" w:eastAsia="맑은 고딕" w:hAnsi="맑은 고딕" w:hint="eastAsia"/>
          <w:color w:val="444444"/>
          <w:sz w:val="21"/>
          <w:szCs w:val="21"/>
        </w:rPr>
        <w:br/>
        <w:t>3) 트래픽 제한 (Transfer quota)</w:t>
      </w:r>
      <w:r>
        <w:rPr>
          <w:rFonts w:ascii="맑은 고딕" w:eastAsia="맑은 고딕" w:hAnsi="맑은 고딕" w:hint="eastAsia"/>
          <w:color w:val="444444"/>
          <w:sz w:val="21"/>
          <w:szCs w:val="21"/>
        </w:rPr>
        <w:br/>
        <w:t>통계 용도로만 사용할 수도 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현재 공식사이트가 닫혀있어서 대체할 만한 다운로드 경로를 적는다.</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1) mod cband 공식사이트 : </w:t>
      </w:r>
      <w:del w:id="0" w:author="Unknown">
        <w:r>
          <w:rPr>
            <w:rFonts w:ascii="맑은 고딕" w:eastAsia="맑은 고딕" w:hAnsi="맑은 고딕" w:hint="eastAsia"/>
            <w:color w:val="333333"/>
            <w:sz w:val="21"/>
            <w:szCs w:val="21"/>
            <w:bdr w:val="none" w:sz="0" w:space="0" w:color="auto" w:frame="1"/>
          </w:rPr>
          <w:delText>http://cband.linux.pl/</w:delText>
        </w:r>
      </w:del>
      <w:r>
        <w:rPr>
          <w:rFonts w:ascii="맑은 고딕" w:eastAsia="맑은 고딕" w:hAnsi="맑은 고딕" w:hint="eastAsia"/>
          <w:color w:val="444444"/>
          <w:sz w:val="21"/>
          <w:szCs w:val="21"/>
        </w:rPr>
        <w:t>  (안열림.)</w:t>
      </w:r>
      <w:r>
        <w:rPr>
          <w:rFonts w:ascii="맑은 고딕" w:eastAsia="맑은 고딕" w:hAnsi="맑은 고딕" w:hint="eastAsia"/>
          <w:color w:val="444444"/>
          <w:sz w:val="21"/>
          <w:szCs w:val="21"/>
        </w:rPr>
        <w:br/>
        <w:t>2) mod cband 메인 개발자 블로그 : http://dembol.org/blog/mod_cband/ (다운로드 링크가 동작안함)</w:t>
      </w:r>
      <w:r>
        <w:rPr>
          <w:rFonts w:ascii="맑은 고딕" w:eastAsia="맑은 고딕" w:hAnsi="맑은 고딕" w:hint="eastAsia"/>
          <w:color w:val="444444"/>
          <w:sz w:val="21"/>
          <w:szCs w:val="21"/>
        </w:rPr>
        <w:br/>
        <w:t>3) source forge 링크 : http://sourceforge.net/projects/cband/files/ (최신버전이 아님)</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0000FF"/>
          <w:sz w:val="21"/>
          <w:szCs w:val="21"/>
          <w:bdr w:val="none" w:sz="0" w:space="0" w:color="auto" w:frame="1"/>
        </w:rPr>
        <w:t>4) 현존하는 것 중에서 가장 최선의 선택</w:t>
      </w:r>
      <w:r>
        <w:rPr>
          <w:rFonts w:ascii="맑은 고딕" w:eastAsia="맑은 고딕" w:hAnsi="맑은 고딕" w:hint="eastAsia"/>
          <w:color w:val="444444"/>
          <w:sz w:val="21"/>
          <w:szCs w:val="21"/>
        </w:rPr>
        <w:t> : </w:t>
      </w:r>
      <w:hyperlink r:id="rId64" w:tgtFrame="_blank" w:history="1">
        <w:r>
          <w:rPr>
            <w:rStyle w:val="a8"/>
            <w:rFonts w:ascii="맑은 고딕" w:eastAsia="맑은 고딕" w:hAnsi="맑은 고딕" w:hint="eastAsia"/>
            <w:color w:val="777777"/>
            <w:sz w:val="21"/>
            <w:szCs w:val="21"/>
            <w:bdr w:val="none" w:sz="0" w:space="0" w:color="auto" w:frame="1"/>
          </w:rPr>
          <w:t>https://fossies.org/linux/www/apache_httpd_modules/mod-cband-0.9.7.5.tgz/</w:t>
        </w:r>
      </w:hyperlink>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5) 라엘이 블로그 백업용 파일 (4번과 완전히 동일한 파일)</w:t>
      </w:r>
      <w:r>
        <w:rPr>
          <w:rFonts w:ascii="맑은 고딕" w:eastAsia="맑은 고딕" w:hAnsi="맑은 고딕" w:hint="eastAsia"/>
          <w:color w:val="0000FF"/>
          <w:sz w:val="21"/>
          <w:szCs w:val="21"/>
          <w:bdr w:val="none" w:sz="0" w:space="0" w:color="auto" w:frame="1"/>
        </w:rPr>
        <w:t> </w:t>
      </w:r>
      <w:hyperlink r:id="rId65" w:history="1">
        <w:r>
          <w:rPr>
            <w:rStyle w:val="a8"/>
            <w:rFonts w:ascii="맑은 고딕" w:eastAsia="맑은 고딕" w:hAnsi="맑은 고딕" w:hint="eastAsia"/>
            <w:color w:val="777777"/>
            <w:sz w:val="21"/>
            <w:szCs w:val="21"/>
            <w:bdr w:val="none" w:sz="0" w:space="0" w:color="auto" w:frame="1"/>
          </w:rPr>
          <w:t>mod-cband-0.9.7.5.zip</w:t>
        </w:r>
      </w:hyperlink>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1] mod cband 는 apxs 라는 아파치 확장 개발 라이브러리를 필요로 합니다.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#apt-get install apache2-dev</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2] apache cband module 다운로드</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#wget https://fossies.org/linux/www/apache_httpd_modules/mod-cband-0.9.7.5.tgz</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3] 압축을 풀고 설치</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#tar -xzvf mod-cband-0.9.7.5.tgz</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#cd mod-cband-0.9.7.5</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3-1] 패치.</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apxs 가 업데이트 되면서 </w:t>
      </w:r>
      <w:r>
        <w:rPr>
          <w:rFonts w:ascii="맑은 고딕" w:eastAsia="맑은 고딕" w:hAnsi="맑은 고딕" w:hint="eastAsia"/>
          <w:color w:val="0000FF"/>
          <w:sz w:val="21"/>
          <w:szCs w:val="21"/>
          <w:bdr w:val="none" w:sz="0" w:space="0" w:color="auto" w:frame="1"/>
        </w:rPr>
        <w:t>변수명이 몇개 바뀌었다</w:t>
      </w:r>
      <w:r>
        <w:rPr>
          <w:rFonts w:ascii="맑은 고딕" w:eastAsia="맑은 고딕" w:hAnsi="맑은 고딕" w:hint="eastAsia"/>
          <w:color w:val="444444"/>
          <w:sz w:val="21"/>
          <w:szCs w:val="21"/>
        </w:rPr>
        <w:t>.</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#vi src/mod_cband.c</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0000FF"/>
          <w:sz w:val="21"/>
          <w:szCs w:val="21"/>
          <w:bdr w:val="none" w:sz="0" w:space="0" w:color="auto" w:frame="1"/>
        </w:rPr>
        <w:t>찾기</w:t>
      </w:r>
      <w:r>
        <w:rPr>
          <w:rFonts w:ascii="맑은 고딕" w:eastAsia="맑은 고딕" w:hAnsi="맑은 고딕" w:hint="eastAsia"/>
          <w:color w:val="444444"/>
          <w:sz w:val="21"/>
          <w:szCs w:val="21"/>
        </w:rPr>
        <w:t> : remote_addr      ,    바꾸기 : client_addr       </w:t>
      </w:r>
      <w:r>
        <w:rPr>
          <w:rFonts w:ascii="맑은 고딕" w:eastAsia="맑은 고딕" w:hAnsi="맑은 고딕" w:hint="eastAsia"/>
          <w:color w:val="FF0000"/>
          <w:sz w:val="21"/>
          <w:szCs w:val="21"/>
          <w:bdr w:val="none" w:sz="0" w:space="0" w:color="auto" w:frame="1"/>
        </w:rPr>
        <w:t>1365번째줄</w:t>
      </w:r>
      <w:r>
        <w:rPr>
          <w:rFonts w:ascii="맑은 고딕" w:eastAsia="맑은 고딕" w:hAnsi="맑은 고딕" w:hint="eastAsia"/>
          <w:color w:val="444444"/>
          <w:sz w:val="21"/>
          <w:szCs w:val="21"/>
        </w:rPr>
        <w:t>, </w:t>
      </w:r>
      <w:r>
        <w:rPr>
          <w:rFonts w:ascii="맑은 고딕" w:eastAsia="맑은 고딕" w:hAnsi="맑은 고딕" w:hint="eastAsia"/>
          <w:color w:val="0000FF"/>
          <w:sz w:val="21"/>
          <w:szCs w:val="21"/>
          <w:bdr w:val="none" w:sz="0" w:space="0" w:color="auto" w:frame="1"/>
        </w:rPr>
        <w:t>1회</w:t>
      </w:r>
      <w:r>
        <w:rPr>
          <w:rFonts w:ascii="맑은 고딕" w:eastAsia="맑은 고딕" w:hAnsi="맑은 고딕" w:hint="eastAsia"/>
          <w:color w:val="FF0000"/>
          <w:sz w:val="21"/>
          <w:szCs w:val="21"/>
          <w:bdr w:val="none" w:sz="0" w:space="0" w:color="auto" w:frame="1"/>
        </w:rPr>
        <w:t>만 치환되어야 함</w:t>
      </w:r>
      <w:r>
        <w:rPr>
          <w:rFonts w:ascii="맑은 고딕" w:eastAsia="맑은 고딕" w:hAnsi="맑은 고딕" w:hint="eastAsia"/>
          <w:color w:val="444444"/>
          <w:sz w:val="21"/>
          <w:szCs w:val="21"/>
        </w:rPr>
        <w:t>.</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4362450" cy="1323975"/>
            <wp:effectExtent l="19050" t="0" r="0" b="0"/>
            <wp:docPr id="72" name="그림 72" descr="q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q32"/>
                    <pic:cNvPicPr>
                      <a:picLocks noChangeAspect="1" noChangeArrowheads="1"/>
                    </pic:cNvPicPr>
                  </pic:nvPicPr>
                  <pic:blipFill>
                    <a:blip r:embed="rId66" cstate="print"/>
                    <a:srcRect/>
                    <a:stretch>
                      <a:fillRect/>
                    </a:stretch>
                  </pic:blipFill>
                  <pic:spPr bwMode="auto">
                    <a:xfrm>
                      <a:off x="0" y="0"/>
                      <a:ext cx="4362450" cy="1323975"/>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0000FF"/>
          <w:sz w:val="21"/>
          <w:szCs w:val="21"/>
          <w:bdr w:val="none" w:sz="0" w:space="0" w:color="auto" w:frame="1"/>
        </w:rPr>
        <w:t>찾기</w:t>
      </w:r>
      <w:r>
        <w:rPr>
          <w:rFonts w:ascii="맑은 고딕" w:eastAsia="맑은 고딕" w:hAnsi="맑은 고딕" w:hint="eastAsia"/>
          <w:color w:val="444444"/>
          <w:sz w:val="21"/>
          <w:szCs w:val="21"/>
        </w:rPr>
        <w:t> : remote_ip       ,    바꾸기 : client_ip     </w:t>
      </w:r>
      <w:r>
        <w:rPr>
          <w:rFonts w:ascii="맑은 고딕" w:eastAsia="맑은 고딕" w:hAnsi="맑은 고딕" w:hint="eastAsia"/>
          <w:color w:val="0000FF"/>
          <w:sz w:val="21"/>
          <w:szCs w:val="21"/>
          <w:bdr w:val="none" w:sz="0" w:space="0" w:color="auto" w:frame="1"/>
        </w:rPr>
        <w:t>4회</w:t>
      </w:r>
      <w:r>
        <w:rPr>
          <w:rFonts w:ascii="맑은 고딕" w:eastAsia="맑은 고딕" w:hAnsi="맑은 고딕" w:hint="eastAsia"/>
          <w:color w:val="444444"/>
          <w:sz w:val="21"/>
          <w:szCs w:val="21"/>
        </w:rPr>
        <w:t> 치환되어야 함.</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3-2]  설치 계속 진행.</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#./configure</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#make</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#make install</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lastRenderedPageBreak/>
        <w:drawing>
          <wp:inline distT="0" distB="0" distL="0" distR="0">
            <wp:extent cx="4876800" cy="4238625"/>
            <wp:effectExtent l="19050" t="0" r="0" b="0"/>
            <wp:docPr id="73" name="그림 73" descr="q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q33"/>
                    <pic:cNvPicPr>
                      <a:picLocks noChangeAspect="1" noChangeArrowheads="1"/>
                    </pic:cNvPicPr>
                  </pic:nvPicPr>
                  <pic:blipFill>
                    <a:blip r:embed="rId67" cstate="print"/>
                    <a:srcRect/>
                    <a:stretch>
                      <a:fillRect/>
                    </a:stretch>
                  </pic:blipFill>
                  <pic:spPr bwMode="auto">
                    <a:xfrm>
                      <a:off x="0" y="0"/>
                      <a:ext cx="4876800" cy="4238625"/>
                    </a:xfrm>
                    <a:prstGeom prst="rect">
                      <a:avLst/>
                    </a:prstGeom>
                    <a:noFill/>
                    <a:ln w="9525">
                      <a:noFill/>
                      <a:miter lim="800000"/>
                      <a:headEnd/>
                      <a:tailEnd/>
                    </a:ln>
                  </pic:spPr>
                </pic:pic>
              </a:graphicData>
            </a:graphic>
          </wp:inline>
        </w:drawing>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4] cband 모니터링 페이지 생성</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#vi /etc/apache2/mods-available/cband.conf</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tbl>
      <w:tblPr>
        <w:tblW w:w="12045" w:type="dxa"/>
        <w:tblCellMar>
          <w:left w:w="0" w:type="dxa"/>
          <w:right w:w="0" w:type="dxa"/>
        </w:tblCellMar>
        <w:tblLook w:val="04A0"/>
      </w:tblPr>
      <w:tblGrid>
        <w:gridCol w:w="600"/>
        <w:gridCol w:w="11445"/>
      </w:tblGrid>
      <w:tr w:rsidR="00296B6F" w:rsidTr="00296B6F">
        <w:tc>
          <w:tcPr>
            <w:tcW w:w="0" w:type="auto"/>
            <w:vAlign w:val="center"/>
            <w:hideMark/>
          </w:tcPr>
          <w:p w:rsidR="00296B6F" w:rsidRDefault="00296B6F" w:rsidP="00296B6F">
            <w:pPr>
              <w:rPr>
                <w:color w:val="757575"/>
              </w:rPr>
            </w:pPr>
            <w:r>
              <w:rPr>
                <w:color w:val="757575"/>
              </w:rPr>
              <w:t>1</w:t>
            </w:r>
          </w:p>
          <w:p w:rsidR="00296B6F" w:rsidRDefault="00296B6F" w:rsidP="00296B6F">
            <w:pPr>
              <w:rPr>
                <w:color w:val="757575"/>
              </w:rPr>
            </w:pPr>
            <w:r>
              <w:rPr>
                <w:color w:val="757575"/>
              </w:rPr>
              <w:t>2</w:t>
            </w:r>
          </w:p>
          <w:p w:rsidR="00296B6F" w:rsidRDefault="00296B6F" w:rsidP="00296B6F">
            <w:pPr>
              <w:rPr>
                <w:color w:val="757575"/>
              </w:rPr>
            </w:pPr>
            <w:r>
              <w:rPr>
                <w:color w:val="757575"/>
              </w:rPr>
              <w:t>3</w:t>
            </w:r>
          </w:p>
          <w:p w:rsidR="00296B6F" w:rsidRDefault="00296B6F" w:rsidP="00296B6F">
            <w:pPr>
              <w:rPr>
                <w:color w:val="757575"/>
              </w:rPr>
            </w:pPr>
            <w:r>
              <w:rPr>
                <w:color w:val="757575"/>
              </w:rPr>
              <w:t>4</w:t>
            </w:r>
          </w:p>
          <w:p w:rsidR="00296B6F" w:rsidRDefault="00296B6F" w:rsidP="00296B6F">
            <w:pPr>
              <w:rPr>
                <w:color w:val="757575"/>
              </w:rPr>
            </w:pPr>
            <w:r>
              <w:rPr>
                <w:color w:val="757575"/>
              </w:rPr>
              <w:t>5</w:t>
            </w:r>
          </w:p>
          <w:p w:rsidR="00296B6F" w:rsidRDefault="00296B6F" w:rsidP="00296B6F">
            <w:pPr>
              <w:rPr>
                <w:color w:val="757575"/>
              </w:rPr>
            </w:pPr>
            <w:r>
              <w:rPr>
                <w:color w:val="757575"/>
              </w:rPr>
              <w:t>6</w:t>
            </w:r>
          </w:p>
          <w:p w:rsidR="00296B6F" w:rsidRDefault="00296B6F" w:rsidP="00296B6F">
            <w:pPr>
              <w:rPr>
                <w:color w:val="757575"/>
              </w:rPr>
            </w:pPr>
            <w:r>
              <w:rPr>
                <w:color w:val="757575"/>
              </w:rPr>
              <w:t>7</w:t>
            </w:r>
          </w:p>
          <w:p w:rsidR="00296B6F" w:rsidRDefault="00296B6F" w:rsidP="00296B6F">
            <w:pPr>
              <w:rPr>
                <w:color w:val="757575"/>
              </w:rPr>
            </w:pPr>
            <w:r>
              <w:rPr>
                <w:color w:val="757575"/>
              </w:rPr>
              <w:t>8</w:t>
            </w:r>
          </w:p>
          <w:p w:rsidR="00296B6F" w:rsidRDefault="00296B6F" w:rsidP="00296B6F">
            <w:pPr>
              <w:rPr>
                <w:color w:val="757575"/>
              </w:rPr>
            </w:pPr>
            <w:r>
              <w:rPr>
                <w:color w:val="757575"/>
              </w:rPr>
              <w:t>9</w:t>
            </w:r>
          </w:p>
          <w:p w:rsidR="00296B6F" w:rsidRDefault="00296B6F" w:rsidP="00296B6F">
            <w:pPr>
              <w:rPr>
                <w:color w:val="757575"/>
              </w:rPr>
            </w:pPr>
            <w:r>
              <w:rPr>
                <w:color w:val="757575"/>
              </w:rPr>
              <w:t>10</w:t>
            </w:r>
          </w:p>
          <w:p w:rsidR="00296B6F" w:rsidRDefault="00296B6F" w:rsidP="00296B6F">
            <w:pPr>
              <w:rPr>
                <w:color w:val="757575"/>
              </w:rPr>
            </w:pPr>
            <w:r>
              <w:rPr>
                <w:color w:val="757575"/>
              </w:rPr>
              <w:t>11</w:t>
            </w:r>
          </w:p>
          <w:p w:rsidR="00296B6F" w:rsidRDefault="00296B6F" w:rsidP="00296B6F">
            <w:pPr>
              <w:rPr>
                <w:color w:val="757575"/>
              </w:rPr>
            </w:pPr>
            <w:r>
              <w:rPr>
                <w:color w:val="757575"/>
              </w:rPr>
              <w:lastRenderedPageBreak/>
              <w:t>12</w:t>
            </w:r>
          </w:p>
          <w:p w:rsidR="00296B6F" w:rsidRDefault="00296B6F" w:rsidP="00296B6F">
            <w:pPr>
              <w:rPr>
                <w:color w:val="757575"/>
              </w:rPr>
            </w:pPr>
            <w:r>
              <w:rPr>
                <w:color w:val="757575"/>
              </w:rPr>
              <w:t>13</w:t>
            </w:r>
          </w:p>
          <w:p w:rsidR="00296B6F" w:rsidRDefault="00296B6F" w:rsidP="00296B6F">
            <w:pPr>
              <w:rPr>
                <w:color w:val="757575"/>
              </w:rPr>
            </w:pPr>
            <w:r>
              <w:rPr>
                <w:color w:val="757575"/>
              </w:rPr>
              <w:t>14</w:t>
            </w:r>
          </w:p>
          <w:p w:rsidR="00296B6F" w:rsidRDefault="00296B6F" w:rsidP="00296B6F">
            <w:pPr>
              <w:rPr>
                <w:rFonts w:ascii="굴림" w:eastAsia="굴림" w:hAnsi="굴림" w:cs="굴림"/>
                <w:color w:val="757575"/>
                <w:sz w:val="24"/>
                <w:szCs w:val="24"/>
              </w:rPr>
            </w:pPr>
            <w:r>
              <w:rPr>
                <w:color w:val="757575"/>
              </w:rPr>
              <w:t>15</w:t>
            </w:r>
          </w:p>
        </w:tc>
        <w:tc>
          <w:tcPr>
            <w:tcW w:w="11445" w:type="dxa"/>
            <w:vAlign w:val="center"/>
            <w:hideMark/>
          </w:tcPr>
          <w:p w:rsidR="00296B6F" w:rsidRDefault="00296B6F" w:rsidP="00296B6F">
            <w:pPr>
              <w:rPr>
                <w:color w:val="757575"/>
              </w:rPr>
            </w:pPr>
            <w:r>
              <w:rPr>
                <w:rStyle w:val="HTML"/>
                <w:color w:val="757575"/>
              </w:rPr>
              <w:lastRenderedPageBreak/>
              <w:t>&lt;IfModule mod_cband.c&gt;</w:t>
            </w:r>
          </w:p>
          <w:p w:rsidR="00296B6F" w:rsidRDefault="00296B6F" w:rsidP="00296B6F">
            <w:pPr>
              <w:rPr>
                <w:color w:val="757575"/>
              </w:rPr>
            </w:pPr>
            <w:r>
              <w:rPr>
                <w:rStyle w:val="HTML"/>
                <w:color w:val="757575"/>
              </w:rPr>
              <w:t>    &lt;Location /cband-status&gt;</w:t>
            </w:r>
          </w:p>
          <w:p w:rsidR="00296B6F" w:rsidRDefault="00296B6F" w:rsidP="00296B6F">
            <w:pPr>
              <w:rPr>
                <w:color w:val="757575"/>
              </w:rPr>
            </w:pPr>
            <w:r>
              <w:rPr>
                <w:rStyle w:val="HTML"/>
                <w:color w:val="757575"/>
              </w:rPr>
              <w:t>        SetHandler cband-status</w:t>
            </w:r>
          </w:p>
          <w:p w:rsidR="00296B6F" w:rsidRDefault="00296B6F" w:rsidP="00296B6F">
            <w:pPr>
              <w:rPr>
                <w:color w:val="757575"/>
              </w:rPr>
            </w:pPr>
            <w:r>
              <w:rPr>
                <w:rStyle w:val="HTML"/>
                <w:color w:val="757575"/>
              </w:rPr>
              <w:t>        AuthName "adminpage"</w:t>
            </w:r>
          </w:p>
          <w:p w:rsidR="00296B6F" w:rsidRDefault="00296B6F" w:rsidP="00296B6F">
            <w:pPr>
              <w:rPr>
                <w:color w:val="757575"/>
              </w:rPr>
            </w:pPr>
            <w:r>
              <w:rPr>
                <w:rStyle w:val="HTML"/>
                <w:color w:val="757575"/>
              </w:rPr>
              <w:t>        AuthType Basic</w:t>
            </w:r>
          </w:p>
          <w:p w:rsidR="00296B6F" w:rsidRDefault="00296B6F" w:rsidP="00296B6F">
            <w:pPr>
              <w:rPr>
                <w:color w:val="757575"/>
              </w:rPr>
            </w:pPr>
            <w:r>
              <w:rPr>
                <w:rStyle w:val="HTML"/>
                <w:color w:val="757575"/>
              </w:rPr>
              <w:t>        AuthUserFile /home/.htpasswd</w:t>
            </w:r>
          </w:p>
          <w:p w:rsidR="00296B6F" w:rsidRDefault="00296B6F" w:rsidP="00296B6F">
            <w:pPr>
              <w:rPr>
                <w:color w:val="757575"/>
              </w:rPr>
            </w:pPr>
            <w:r>
              <w:rPr>
                <w:rStyle w:val="HTML"/>
                <w:color w:val="757575"/>
              </w:rPr>
              <w:t>        require valid-user</w:t>
            </w:r>
          </w:p>
          <w:p w:rsidR="00296B6F" w:rsidRDefault="00296B6F" w:rsidP="00296B6F">
            <w:pPr>
              <w:rPr>
                <w:color w:val="757575"/>
              </w:rPr>
            </w:pPr>
            <w:r>
              <w:rPr>
                <w:rStyle w:val="HTML"/>
                <w:color w:val="757575"/>
              </w:rPr>
              <w:t>    &lt;/Location&gt;</w:t>
            </w:r>
          </w:p>
          <w:p w:rsidR="00296B6F" w:rsidRDefault="00296B6F" w:rsidP="00296B6F">
            <w:pPr>
              <w:rPr>
                <w:color w:val="757575"/>
              </w:rPr>
            </w:pPr>
            <w:r>
              <w:rPr>
                <w:rStyle w:val="HTML"/>
                <w:color w:val="757575"/>
              </w:rPr>
              <w:t>    &lt;Location /cband-status-me&gt;</w:t>
            </w:r>
          </w:p>
          <w:p w:rsidR="00296B6F" w:rsidRDefault="00296B6F" w:rsidP="00296B6F">
            <w:pPr>
              <w:rPr>
                <w:color w:val="757575"/>
              </w:rPr>
            </w:pPr>
            <w:r>
              <w:rPr>
                <w:rStyle w:val="HTML"/>
                <w:color w:val="757575"/>
              </w:rPr>
              <w:t>        SetHandler cband-status-me</w:t>
            </w:r>
          </w:p>
          <w:p w:rsidR="00296B6F" w:rsidRDefault="00296B6F" w:rsidP="00296B6F">
            <w:pPr>
              <w:rPr>
                <w:color w:val="757575"/>
              </w:rPr>
            </w:pPr>
            <w:r>
              <w:rPr>
                <w:rStyle w:val="HTML"/>
                <w:color w:val="757575"/>
              </w:rPr>
              <w:t>        Order deny,allow</w:t>
            </w:r>
          </w:p>
          <w:p w:rsidR="00296B6F" w:rsidRDefault="00296B6F" w:rsidP="00296B6F">
            <w:pPr>
              <w:rPr>
                <w:color w:val="757575"/>
              </w:rPr>
            </w:pPr>
            <w:r>
              <w:rPr>
                <w:rStyle w:val="HTML"/>
                <w:color w:val="757575"/>
              </w:rPr>
              <w:t>        Deny from all</w:t>
            </w:r>
          </w:p>
          <w:p w:rsidR="00296B6F" w:rsidRDefault="00296B6F" w:rsidP="00296B6F">
            <w:pPr>
              <w:rPr>
                <w:color w:val="757575"/>
              </w:rPr>
            </w:pPr>
            <w:r>
              <w:rPr>
                <w:rStyle w:val="HTML"/>
                <w:color w:val="757575"/>
              </w:rPr>
              <w:lastRenderedPageBreak/>
              <w:t>        Allow from all</w:t>
            </w:r>
          </w:p>
          <w:p w:rsidR="00296B6F" w:rsidRDefault="00296B6F" w:rsidP="00296B6F">
            <w:pPr>
              <w:rPr>
                <w:color w:val="757575"/>
              </w:rPr>
            </w:pPr>
            <w:r>
              <w:rPr>
                <w:rStyle w:val="HTML"/>
                <w:color w:val="757575"/>
              </w:rPr>
              <w:t>    &lt;/Location&gt;</w:t>
            </w:r>
          </w:p>
          <w:p w:rsidR="00296B6F" w:rsidRDefault="00296B6F" w:rsidP="00296B6F">
            <w:pPr>
              <w:rPr>
                <w:rFonts w:ascii="굴림" w:eastAsia="굴림" w:hAnsi="굴림" w:cs="굴림"/>
                <w:color w:val="757575"/>
                <w:sz w:val="24"/>
                <w:szCs w:val="24"/>
              </w:rPr>
            </w:pPr>
            <w:r>
              <w:rPr>
                <w:rStyle w:val="HTML"/>
                <w:color w:val="757575"/>
              </w:rPr>
              <w:t>&lt;/IfModule&gt;</w:t>
            </w:r>
          </w:p>
        </w:tc>
      </w:tr>
    </w:tbl>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lastRenderedPageBreak/>
        <w:t> </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w:t>
      </w:r>
      <w:r>
        <w:rPr>
          <w:rFonts w:ascii="Consolas" w:hAnsi="Consolas" w:cs="Consolas" w:hint="eastAsia"/>
          <w:color w:val="666666"/>
          <w:sz w:val="21"/>
          <w:szCs w:val="21"/>
          <w:bdr w:val="none" w:sz="0" w:space="0" w:color="auto" w:frame="1"/>
        </w:rPr>
        <w:t>htpasswd -c -m /home/.</w:t>
      </w:r>
      <w:r>
        <w:rPr>
          <w:rFonts w:ascii="Consolas" w:hAnsi="Consolas" w:cs="Consolas"/>
          <w:color w:val="666666"/>
          <w:sz w:val="21"/>
          <w:szCs w:val="21"/>
          <w:bdr w:val="none" w:sz="0" w:space="0" w:color="auto" w:frame="1"/>
        </w:rPr>
        <w:t>htpasswd admin</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5] 아파치 모듈 켜기</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#a2enmod cband</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6] 적용을 위해서 아파치 재시작</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#service apache2 restart</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7] 확인</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웹브라우져로</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서버아이피/cband-status-me</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서버아이피/cband-status</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에 들어가 보자.</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지금은 모두 </w:t>
      </w:r>
      <w:r>
        <w:rPr>
          <w:rFonts w:ascii="맑은 고딕" w:eastAsia="맑은 고딕" w:hAnsi="맑은 고딕" w:hint="eastAsia"/>
          <w:color w:val="0000FF"/>
          <w:sz w:val="21"/>
          <w:szCs w:val="21"/>
          <w:bdr w:val="none" w:sz="0" w:space="0" w:color="auto" w:frame="1"/>
        </w:rPr>
        <w:t>무제한</w:t>
      </w:r>
      <w:r>
        <w:rPr>
          <w:rFonts w:ascii="맑은 고딕" w:eastAsia="맑은 고딕" w:hAnsi="맑은 고딕" w:hint="eastAsia"/>
          <w:color w:val="444444"/>
          <w:sz w:val="21"/>
          <w:szCs w:val="21"/>
        </w:rPr>
        <w:t>이므로 아무 항목이 뜨지 않을 것이다.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8] 설정하기.</w:t>
      </w:r>
    </w:p>
    <w:p w:rsidR="00296B6F" w:rsidRDefault="00C9062D"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hyperlink r:id="rId68" w:tgtFrame="_blank" w:history="1">
        <w:r w:rsidR="00296B6F">
          <w:rPr>
            <w:rStyle w:val="a8"/>
            <w:rFonts w:ascii="맑은 고딕" w:eastAsia="맑은 고딕" w:hAnsi="맑은 고딕" w:hint="eastAsia"/>
            <w:color w:val="777777"/>
            <w:sz w:val="21"/>
            <w:szCs w:val="21"/>
            <w:bdr w:val="none" w:sz="0" w:space="0" w:color="auto" w:frame="1"/>
          </w:rPr>
          <w:t>https://www.linux.co.kr/home/lecture/?leccode=10588</w:t>
        </w:r>
      </w:hyperlink>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위의 링크 글을 참조하여 이미 생성해서 사용중인 sites-available 안의 virtualhost 파일을 수정한다.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lastRenderedPageBreak/>
        <w:t>9] 설정 예제.</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각 사이트의 &lt;virtualhost&gt; 구문에 Cband 설정 값을 추가한다. 다 쓸 필요는 없다. 필요한 제한만 두도록 하자.</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당신이 웹호스팅을 운영중이라면 CBandLimit 구문과 CBandPeriod 구문을 사용하여라.</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당신이 동영상 사이트나, 자료실을 운영중이라면 CBandSpeed 와 CbandExceededSpeed 를 사용하여라.</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tbl>
      <w:tblPr>
        <w:tblW w:w="12045" w:type="dxa"/>
        <w:tblCellMar>
          <w:left w:w="0" w:type="dxa"/>
          <w:right w:w="0" w:type="dxa"/>
        </w:tblCellMar>
        <w:tblLook w:val="04A0"/>
      </w:tblPr>
      <w:tblGrid>
        <w:gridCol w:w="600"/>
        <w:gridCol w:w="11445"/>
      </w:tblGrid>
      <w:tr w:rsidR="00296B6F" w:rsidTr="00296B6F">
        <w:tc>
          <w:tcPr>
            <w:tcW w:w="0" w:type="auto"/>
            <w:vAlign w:val="center"/>
            <w:hideMark/>
          </w:tcPr>
          <w:p w:rsidR="00296B6F" w:rsidRDefault="00296B6F" w:rsidP="00296B6F">
            <w:pPr>
              <w:rPr>
                <w:color w:val="757575"/>
              </w:rPr>
            </w:pPr>
            <w:r>
              <w:rPr>
                <w:color w:val="757575"/>
              </w:rPr>
              <w:t>1</w:t>
            </w:r>
          </w:p>
          <w:p w:rsidR="00296B6F" w:rsidRDefault="00296B6F" w:rsidP="00296B6F">
            <w:pPr>
              <w:rPr>
                <w:color w:val="757575"/>
              </w:rPr>
            </w:pPr>
            <w:r>
              <w:rPr>
                <w:color w:val="757575"/>
              </w:rPr>
              <w:t>2</w:t>
            </w:r>
          </w:p>
          <w:p w:rsidR="00296B6F" w:rsidRDefault="00296B6F" w:rsidP="00296B6F">
            <w:pPr>
              <w:rPr>
                <w:color w:val="757575"/>
              </w:rPr>
            </w:pPr>
            <w:r>
              <w:rPr>
                <w:color w:val="757575"/>
              </w:rPr>
              <w:t>3</w:t>
            </w:r>
          </w:p>
          <w:p w:rsidR="00296B6F" w:rsidRDefault="00296B6F" w:rsidP="00296B6F">
            <w:pPr>
              <w:rPr>
                <w:color w:val="757575"/>
              </w:rPr>
            </w:pPr>
            <w:r>
              <w:rPr>
                <w:color w:val="757575"/>
              </w:rPr>
              <w:t>4</w:t>
            </w:r>
          </w:p>
          <w:p w:rsidR="00296B6F" w:rsidRDefault="00296B6F" w:rsidP="00296B6F">
            <w:pPr>
              <w:rPr>
                <w:color w:val="757575"/>
              </w:rPr>
            </w:pPr>
            <w:r>
              <w:rPr>
                <w:color w:val="757575"/>
              </w:rPr>
              <w:t>5</w:t>
            </w:r>
          </w:p>
          <w:p w:rsidR="00296B6F" w:rsidRDefault="00296B6F" w:rsidP="00296B6F">
            <w:pPr>
              <w:rPr>
                <w:color w:val="757575"/>
              </w:rPr>
            </w:pPr>
            <w:r>
              <w:rPr>
                <w:color w:val="757575"/>
              </w:rPr>
              <w:t>6</w:t>
            </w:r>
          </w:p>
          <w:p w:rsidR="00296B6F" w:rsidRDefault="00296B6F" w:rsidP="00296B6F">
            <w:pPr>
              <w:rPr>
                <w:color w:val="757575"/>
              </w:rPr>
            </w:pPr>
            <w:r>
              <w:rPr>
                <w:color w:val="757575"/>
              </w:rPr>
              <w:t>7</w:t>
            </w:r>
          </w:p>
          <w:p w:rsidR="00296B6F" w:rsidRDefault="00296B6F" w:rsidP="00296B6F">
            <w:pPr>
              <w:rPr>
                <w:color w:val="757575"/>
              </w:rPr>
            </w:pPr>
            <w:r>
              <w:rPr>
                <w:color w:val="757575"/>
              </w:rPr>
              <w:t>8</w:t>
            </w:r>
          </w:p>
          <w:p w:rsidR="00296B6F" w:rsidRDefault="00296B6F" w:rsidP="00296B6F">
            <w:pPr>
              <w:rPr>
                <w:color w:val="757575"/>
              </w:rPr>
            </w:pPr>
            <w:r>
              <w:rPr>
                <w:color w:val="757575"/>
              </w:rPr>
              <w:t>9</w:t>
            </w:r>
          </w:p>
          <w:p w:rsidR="00296B6F" w:rsidRDefault="00296B6F" w:rsidP="00296B6F">
            <w:pPr>
              <w:rPr>
                <w:color w:val="757575"/>
              </w:rPr>
            </w:pPr>
            <w:r>
              <w:rPr>
                <w:color w:val="757575"/>
              </w:rPr>
              <w:t>10</w:t>
            </w:r>
          </w:p>
          <w:p w:rsidR="00296B6F" w:rsidRDefault="00296B6F" w:rsidP="00296B6F">
            <w:pPr>
              <w:rPr>
                <w:color w:val="757575"/>
              </w:rPr>
            </w:pPr>
            <w:r>
              <w:rPr>
                <w:color w:val="757575"/>
              </w:rPr>
              <w:t>11</w:t>
            </w:r>
          </w:p>
          <w:p w:rsidR="00296B6F" w:rsidRDefault="00296B6F" w:rsidP="00296B6F">
            <w:pPr>
              <w:rPr>
                <w:color w:val="757575"/>
              </w:rPr>
            </w:pPr>
            <w:r>
              <w:rPr>
                <w:color w:val="757575"/>
              </w:rPr>
              <w:t>12</w:t>
            </w:r>
          </w:p>
          <w:p w:rsidR="00296B6F" w:rsidRDefault="00296B6F" w:rsidP="00296B6F">
            <w:pPr>
              <w:rPr>
                <w:color w:val="757575"/>
              </w:rPr>
            </w:pPr>
            <w:r>
              <w:rPr>
                <w:color w:val="757575"/>
              </w:rPr>
              <w:t>13</w:t>
            </w:r>
          </w:p>
          <w:p w:rsidR="00296B6F" w:rsidRDefault="00296B6F" w:rsidP="00296B6F">
            <w:pPr>
              <w:rPr>
                <w:color w:val="757575"/>
              </w:rPr>
            </w:pPr>
            <w:r>
              <w:rPr>
                <w:color w:val="757575"/>
              </w:rPr>
              <w:t>14</w:t>
            </w:r>
          </w:p>
          <w:p w:rsidR="00296B6F" w:rsidRDefault="00296B6F" w:rsidP="00296B6F">
            <w:pPr>
              <w:rPr>
                <w:color w:val="757575"/>
              </w:rPr>
            </w:pPr>
            <w:r>
              <w:rPr>
                <w:color w:val="757575"/>
              </w:rPr>
              <w:t>15</w:t>
            </w:r>
          </w:p>
          <w:p w:rsidR="00296B6F" w:rsidRDefault="00296B6F" w:rsidP="00296B6F">
            <w:pPr>
              <w:rPr>
                <w:color w:val="757575"/>
              </w:rPr>
            </w:pPr>
            <w:r>
              <w:rPr>
                <w:color w:val="757575"/>
              </w:rPr>
              <w:t>16</w:t>
            </w:r>
          </w:p>
          <w:p w:rsidR="00296B6F" w:rsidRDefault="00296B6F" w:rsidP="00296B6F">
            <w:pPr>
              <w:rPr>
                <w:color w:val="757575"/>
              </w:rPr>
            </w:pPr>
            <w:r>
              <w:rPr>
                <w:color w:val="757575"/>
              </w:rPr>
              <w:t>17</w:t>
            </w:r>
          </w:p>
          <w:p w:rsidR="00296B6F" w:rsidRDefault="00296B6F" w:rsidP="00296B6F">
            <w:pPr>
              <w:rPr>
                <w:color w:val="757575"/>
              </w:rPr>
            </w:pPr>
            <w:r>
              <w:rPr>
                <w:color w:val="757575"/>
              </w:rPr>
              <w:t>18</w:t>
            </w:r>
          </w:p>
          <w:p w:rsidR="00296B6F" w:rsidRDefault="00296B6F" w:rsidP="00296B6F">
            <w:pPr>
              <w:rPr>
                <w:color w:val="757575"/>
              </w:rPr>
            </w:pPr>
            <w:r>
              <w:rPr>
                <w:color w:val="757575"/>
              </w:rPr>
              <w:t>19</w:t>
            </w:r>
          </w:p>
          <w:p w:rsidR="00296B6F" w:rsidRDefault="00296B6F" w:rsidP="00296B6F">
            <w:pPr>
              <w:rPr>
                <w:color w:val="757575"/>
              </w:rPr>
            </w:pPr>
            <w:r>
              <w:rPr>
                <w:color w:val="757575"/>
              </w:rPr>
              <w:t>20</w:t>
            </w:r>
          </w:p>
          <w:p w:rsidR="00296B6F" w:rsidRDefault="00296B6F" w:rsidP="00296B6F">
            <w:pPr>
              <w:rPr>
                <w:color w:val="757575"/>
              </w:rPr>
            </w:pPr>
            <w:r>
              <w:rPr>
                <w:color w:val="757575"/>
              </w:rPr>
              <w:t>21</w:t>
            </w:r>
          </w:p>
          <w:p w:rsidR="00296B6F" w:rsidRDefault="00296B6F" w:rsidP="00296B6F">
            <w:pPr>
              <w:rPr>
                <w:rFonts w:ascii="굴림" w:eastAsia="굴림" w:hAnsi="굴림" w:cs="굴림"/>
                <w:color w:val="757575"/>
                <w:sz w:val="24"/>
                <w:szCs w:val="24"/>
              </w:rPr>
            </w:pPr>
            <w:r>
              <w:rPr>
                <w:color w:val="757575"/>
              </w:rPr>
              <w:t>22</w:t>
            </w:r>
          </w:p>
        </w:tc>
        <w:tc>
          <w:tcPr>
            <w:tcW w:w="11445" w:type="dxa"/>
            <w:vAlign w:val="center"/>
            <w:hideMark/>
          </w:tcPr>
          <w:p w:rsidR="00296B6F" w:rsidRDefault="00296B6F" w:rsidP="00296B6F">
            <w:pPr>
              <w:rPr>
                <w:color w:val="757575"/>
              </w:rPr>
            </w:pPr>
            <w:r>
              <w:rPr>
                <w:rStyle w:val="HTML"/>
                <w:color w:val="757575"/>
              </w:rPr>
              <w:t>&lt;VirtualHost *:80&gt;</w:t>
            </w:r>
          </w:p>
          <w:p w:rsidR="00296B6F" w:rsidRDefault="00296B6F" w:rsidP="00296B6F">
            <w:pPr>
              <w:rPr>
                <w:color w:val="757575"/>
              </w:rPr>
            </w:pPr>
            <w:r>
              <w:rPr>
                <w:rStyle w:val="HTML"/>
                <w:color w:val="757575"/>
              </w:rPr>
              <w:t>    #main domain</w:t>
            </w:r>
          </w:p>
          <w:p w:rsidR="00296B6F" w:rsidRDefault="00296B6F" w:rsidP="00296B6F">
            <w:pPr>
              <w:rPr>
                <w:color w:val="757575"/>
              </w:rPr>
            </w:pPr>
            <w:r>
              <w:rPr>
                <w:rStyle w:val="HTML"/>
                <w:color w:val="757575"/>
              </w:rPr>
              <w:t>    ServerName lael.be</w:t>
            </w:r>
          </w:p>
          <w:p w:rsidR="00296B6F" w:rsidRDefault="00296B6F" w:rsidP="00296B6F">
            <w:pPr>
              <w:rPr>
                <w:color w:val="757575"/>
              </w:rPr>
            </w:pPr>
            <w:r>
              <w:rPr>
                <w:rStyle w:val="HTML"/>
                <w:color w:val="757575"/>
              </w:rPr>
              <w:t>    #something</w:t>
            </w:r>
          </w:p>
          <w:p w:rsidR="00296B6F" w:rsidRDefault="00296B6F" w:rsidP="00296B6F">
            <w:pPr>
              <w:rPr>
                <w:color w:val="757575"/>
              </w:rPr>
            </w:pPr>
            <w:r>
              <w:rPr>
                <w:rStyle w:val="HTML"/>
                <w:color w:val="757575"/>
              </w:rPr>
              <w:t>    #~~~</w:t>
            </w:r>
          </w:p>
          <w:p w:rsidR="00296B6F" w:rsidRDefault="00296B6F" w:rsidP="00296B6F">
            <w:pPr>
              <w:rPr>
                <w:color w:val="757575"/>
              </w:rPr>
            </w:pPr>
            <w:r>
              <w:rPr>
                <w:rStyle w:val="HTML"/>
                <w:color w:val="757575"/>
              </w:rPr>
              <w:t>    #~~~</w:t>
            </w:r>
          </w:p>
          <w:p w:rsidR="00296B6F" w:rsidRDefault="00296B6F" w:rsidP="00296B6F">
            <w:pPr>
              <w:rPr>
                <w:color w:val="757575"/>
              </w:rPr>
            </w:pPr>
            <w:r>
              <w:rPr>
                <w:rStyle w:val="HTML"/>
                <w:color w:val="757575"/>
              </w:rPr>
              <w:t>    </w:t>
            </w:r>
            <w:r>
              <w:rPr>
                <w:color w:val="757575"/>
              </w:rPr>
              <w:t> </w:t>
            </w:r>
          </w:p>
          <w:p w:rsidR="00296B6F" w:rsidRDefault="00296B6F" w:rsidP="00296B6F">
            <w:pPr>
              <w:rPr>
                <w:color w:val="757575"/>
              </w:rPr>
            </w:pPr>
            <w:r>
              <w:rPr>
                <w:rStyle w:val="HTML"/>
                <w:color w:val="757575"/>
              </w:rPr>
              <w:t>    &lt;IfModule mod_cband.c&gt;</w:t>
            </w:r>
          </w:p>
          <w:p w:rsidR="00296B6F" w:rsidRDefault="00296B6F" w:rsidP="00296B6F">
            <w:pPr>
              <w:rPr>
                <w:color w:val="757575"/>
              </w:rPr>
            </w:pPr>
            <w:r>
              <w:rPr>
                <w:rStyle w:val="HTML"/>
                <w:color w:val="757575"/>
              </w:rPr>
              <w:t>        #4주동안 6GB 전송량 제한을 둠. 초과시 503 Service 에러페이지가 뜸.</w:t>
            </w:r>
          </w:p>
          <w:p w:rsidR="00296B6F" w:rsidRDefault="00296B6F" w:rsidP="00296B6F">
            <w:pPr>
              <w:rPr>
                <w:color w:val="757575"/>
              </w:rPr>
            </w:pPr>
            <w:r>
              <w:rPr>
                <w:rStyle w:val="HTML"/>
                <w:color w:val="757575"/>
              </w:rPr>
              <w:t>        CBandLimit 6G</w:t>
            </w:r>
          </w:p>
          <w:p w:rsidR="00296B6F" w:rsidRDefault="00296B6F" w:rsidP="00296B6F">
            <w:pPr>
              <w:rPr>
                <w:color w:val="757575"/>
              </w:rPr>
            </w:pPr>
            <w:r>
              <w:rPr>
                <w:rStyle w:val="HTML"/>
                <w:color w:val="757575"/>
              </w:rPr>
              <w:t>        CBandPeriod 4W</w:t>
            </w:r>
          </w:p>
          <w:p w:rsidR="00296B6F" w:rsidRDefault="00296B6F" w:rsidP="00296B6F">
            <w:pPr>
              <w:rPr>
                <w:color w:val="757575"/>
              </w:rPr>
            </w:pPr>
            <w:r>
              <w:rPr>
                <w:rStyle w:val="HTML"/>
                <w:color w:val="757575"/>
              </w:rPr>
              <w:t>        #트래픽 조각. 이 상황의 경우 1주일마다 1.5GB 가 보급된다.</w:t>
            </w:r>
          </w:p>
          <w:p w:rsidR="00296B6F" w:rsidRDefault="00296B6F" w:rsidP="00296B6F">
            <w:pPr>
              <w:rPr>
                <w:color w:val="757575"/>
              </w:rPr>
            </w:pPr>
            <w:r>
              <w:rPr>
                <w:rStyle w:val="HTML"/>
                <w:color w:val="757575"/>
              </w:rPr>
              <w:t>        #트래픽이 CbandPeriod 기간동안 골고루 사용되기를 원할때 설정한다.</w:t>
            </w:r>
          </w:p>
          <w:p w:rsidR="00296B6F" w:rsidRDefault="00296B6F" w:rsidP="00296B6F">
            <w:pPr>
              <w:rPr>
                <w:color w:val="757575"/>
              </w:rPr>
            </w:pPr>
            <w:r>
              <w:rPr>
                <w:rStyle w:val="HTML"/>
                <w:color w:val="757575"/>
              </w:rPr>
              <w:t>        CBandPeriodSlice 1W</w:t>
            </w:r>
          </w:p>
          <w:p w:rsidR="00296B6F" w:rsidRDefault="00296B6F" w:rsidP="00296B6F">
            <w:pPr>
              <w:rPr>
                <w:color w:val="757575"/>
              </w:rPr>
            </w:pPr>
            <w:r>
              <w:rPr>
                <w:rStyle w:val="HTML"/>
                <w:color w:val="757575"/>
              </w:rPr>
              <w:t>        </w:t>
            </w:r>
            <w:r>
              <w:rPr>
                <w:color w:val="757575"/>
              </w:rPr>
              <w:t> </w:t>
            </w:r>
          </w:p>
          <w:p w:rsidR="00296B6F" w:rsidRDefault="00296B6F" w:rsidP="00296B6F">
            <w:pPr>
              <w:rPr>
                <w:color w:val="757575"/>
              </w:rPr>
            </w:pPr>
            <w:r>
              <w:rPr>
                <w:rStyle w:val="HTML"/>
                <w:color w:val="757575"/>
              </w:rPr>
              <w:t>        #동영상(flv, mp4)이나 자료실 서비스를 하고 싶을때에만 아래의 속도제한 구문작성</w:t>
            </w:r>
          </w:p>
          <w:p w:rsidR="00296B6F" w:rsidRDefault="00296B6F" w:rsidP="00296B6F">
            <w:pPr>
              <w:rPr>
                <w:color w:val="757575"/>
              </w:rPr>
            </w:pPr>
            <w:r>
              <w:rPr>
                <w:rStyle w:val="HTML"/>
                <w:color w:val="757575"/>
              </w:rPr>
              <w:t>        CBandSpeed 500kbps 10 30</w:t>
            </w:r>
          </w:p>
          <w:p w:rsidR="00296B6F" w:rsidRDefault="00296B6F" w:rsidP="00296B6F">
            <w:pPr>
              <w:rPr>
                <w:color w:val="757575"/>
              </w:rPr>
            </w:pPr>
            <w:r>
              <w:rPr>
                <w:rStyle w:val="HTML"/>
                <w:color w:val="757575"/>
              </w:rPr>
              <w:t>        CBandExceededSpeed 128kbps 5 15</w:t>
            </w:r>
          </w:p>
          <w:p w:rsidR="00296B6F" w:rsidRDefault="00296B6F" w:rsidP="00296B6F">
            <w:pPr>
              <w:rPr>
                <w:color w:val="757575"/>
              </w:rPr>
            </w:pPr>
            <w:r>
              <w:rPr>
                <w:rStyle w:val="HTML"/>
                <w:color w:val="757575"/>
              </w:rPr>
              <w:t>        #CBandScoreboard /var/www/scoreboard/domain.com.scoreboard</w:t>
            </w:r>
          </w:p>
          <w:p w:rsidR="00296B6F" w:rsidRDefault="00296B6F" w:rsidP="00296B6F">
            <w:pPr>
              <w:rPr>
                <w:color w:val="757575"/>
              </w:rPr>
            </w:pPr>
            <w:r>
              <w:rPr>
                <w:rStyle w:val="HTML"/>
                <w:color w:val="757575"/>
              </w:rPr>
              <w:t>    &lt;/IfModule&gt;</w:t>
            </w:r>
          </w:p>
          <w:p w:rsidR="00296B6F" w:rsidRDefault="00296B6F" w:rsidP="00296B6F">
            <w:pPr>
              <w:rPr>
                <w:color w:val="757575"/>
              </w:rPr>
            </w:pPr>
            <w:r>
              <w:rPr>
                <w:color w:val="757575"/>
              </w:rPr>
              <w:t> </w:t>
            </w:r>
          </w:p>
          <w:p w:rsidR="00296B6F" w:rsidRDefault="00296B6F" w:rsidP="00296B6F">
            <w:pPr>
              <w:rPr>
                <w:rFonts w:ascii="굴림" w:eastAsia="굴림" w:hAnsi="굴림" w:cs="굴림"/>
                <w:color w:val="757575"/>
                <w:sz w:val="24"/>
                <w:szCs w:val="24"/>
              </w:rPr>
            </w:pPr>
            <w:r>
              <w:rPr>
                <w:rStyle w:val="HTML"/>
                <w:color w:val="757575"/>
              </w:rPr>
              <w:t>&lt;/VirtualHost&gt;</w:t>
            </w:r>
          </w:p>
        </w:tc>
      </w:tr>
    </w:tbl>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C9062D" w:rsidP="00296B6F">
      <w:pPr>
        <w:rPr>
          <w:rFonts w:ascii="굴림" w:eastAsia="굴림" w:hAnsi="굴림"/>
          <w:sz w:val="24"/>
          <w:szCs w:val="24"/>
        </w:rPr>
      </w:pPr>
      <w:r>
        <w:lastRenderedPageBreak/>
        <w:pict>
          <v:rect id="_x0000_i1029" style="width:0;height:.75pt" o:hralign="center" o:hrstd="t" o:hrnoshade="t" o:hr="t" fillcolor="#444" stroked="f"/>
        </w:pic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4"/>
        <w:shd w:val="clear" w:color="auto" w:fill="FFFFFF"/>
        <w:ind w:left="1220" w:hanging="42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옵션 ) 서버 동시접속자 설정 변경하기. (15.11.20 추가)</w:t>
      </w:r>
    </w:p>
    <w:p w:rsidR="00296B6F" w:rsidRDefault="00296B6F" w:rsidP="00296B6F">
      <w:pPr>
        <w:pStyle w:val="a6"/>
        <w:shd w:val="clear" w:color="auto" w:fill="FFFFFF"/>
        <w:spacing w:before="0" w:beforeAutospacing="0" w:after="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다음의 페이지를 많이 참조했습니다. (</w:t>
      </w:r>
      <w:hyperlink r:id="rId69" w:tgtFrame="_blank" w:history="1">
        <w:r>
          <w:rPr>
            <w:rStyle w:val="a8"/>
            <w:rFonts w:ascii="맑은 고딕" w:eastAsia="맑은 고딕" w:hAnsi="맑은 고딕" w:hint="eastAsia"/>
            <w:color w:val="777777"/>
            <w:sz w:val="21"/>
            <w:szCs w:val="21"/>
            <w:bdr w:val="none" w:sz="0" w:space="0" w:color="auto" w:frame="1"/>
          </w:rPr>
          <w:t>http://www.zarafa.com/wiki/index.php/Apache_tuning</w:t>
        </w:r>
      </w:hyperlink>
      <w:r>
        <w:rPr>
          <w:rFonts w:ascii="맑은 고딕" w:eastAsia="맑은 고딕" w:hAnsi="맑은 고딕" w:hint="eastAsia"/>
          <w:color w:val="444444"/>
          <w:sz w:val="21"/>
          <w:szCs w:val="21"/>
        </w:rPr>
        <w:t>)</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문의주시는 분들 중에 간혹 의도치않은 대박(?)이 일어나신 분들이 있더라. 동시접속 튜닝법을 설명하고자 한다.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몇가지 배경지식 설명.</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http 웹페이지는 stateless(connectionless) 입니다. 즉 페이지 불러올 때에만 서버와 연결하고 페이지 로드가 끝난 후에는 연결을 끊습니다.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- 1개의 연결당 평균 메모리 소모량은 20MB 입니다. (라엘이가 관리하는 여러서버의 평균값을 내보았음)</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Ubuntu Apache 의 기본 동시접속자 제한은 150개 입니다. 1000개의 동시접속이 연결되면 150개는 즉시 처리진행되고, 나머지 850개는 대기열에서 대기하다가 차례대로 처리됩니다.</w:t>
      </w:r>
    </w:p>
    <w:p w:rsidR="00296B6F" w:rsidRPr="00296B6F" w:rsidRDefault="00296B6F" w:rsidP="00296B6F">
      <w:pPr>
        <w:pStyle w:val="5"/>
        <w:shd w:val="clear" w:color="auto" w:fill="FFFFFF"/>
        <w:ind w:leftChars="0" w:left="0" w:firstLineChars="0" w:firstLine="0"/>
        <w:textAlignment w:val="baseline"/>
        <w:rPr>
          <w:rFonts w:ascii="맑은 고딕" w:eastAsia="맑은 고딕" w:hAnsi="맑은 고딕"/>
          <w:color w:val="444444"/>
          <w:szCs w:val="20"/>
        </w:rPr>
      </w:pPr>
      <w:r w:rsidRPr="00296B6F">
        <w:rPr>
          <w:rFonts w:ascii="맑은 고딕" w:eastAsia="맑은 고딕" w:hAnsi="맑은 고딕" w:hint="eastAsia"/>
          <w:color w:val="444444"/>
          <w:szCs w:val="20"/>
        </w:rPr>
        <w:t>1] 서버 연결당 얼마나 메모리를 소모하는지 확인</w:t>
      </w:r>
    </w:p>
    <w:tbl>
      <w:tblPr>
        <w:tblW w:w="16950" w:type="dxa"/>
        <w:tblCellMar>
          <w:left w:w="0" w:type="dxa"/>
          <w:right w:w="0" w:type="dxa"/>
        </w:tblCellMar>
        <w:tblLook w:val="04A0"/>
      </w:tblPr>
      <w:tblGrid>
        <w:gridCol w:w="480"/>
        <w:gridCol w:w="16470"/>
      </w:tblGrid>
      <w:tr w:rsidR="00296B6F" w:rsidRPr="00296B6F" w:rsidTr="00296B6F">
        <w:tc>
          <w:tcPr>
            <w:tcW w:w="0" w:type="auto"/>
            <w:vAlign w:val="center"/>
            <w:hideMark/>
          </w:tcPr>
          <w:p w:rsidR="00296B6F" w:rsidRPr="00296B6F" w:rsidRDefault="00296B6F" w:rsidP="00296B6F">
            <w:pPr>
              <w:rPr>
                <w:rFonts w:ascii="굴림" w:eastAsia="굴림" w:hAnsi="굴림" w:cs="굴림"/>
                <w:color w:val="757575"/>
                <w:szCs w:val="20"/>
              </w:rPr>
            </w:pPr>
            <w:r w:rsidRPr="00296B6F">
              <w:rPr>
                <w:color w:val="757575"/>
                <w:szCs w:val="20"/>
              </w:rPr>
              <w:t>1</w:t>
            </w:r>
          </w:p>
        </w:tc>
        <w:tc>
          <w:tcPr>
            <w:tcW w:w="16470" w:type="dxa"/>
            <w:vAlign w:val="center"/>
            <w:hideMark/>
          </w:tcPr>
          <w:p w:rsidR="00296B6F" w:rsidRDefault="00296B6F" w:rsidP="00296B6F">
            <w:pPr>
              <w:ind w:left="280"/>
              <w:rPr>
                <w:rStyle w:val="HTML"/>
                <w:color w:val="757575"/>
                <w:sz w:val="20"/>
                <w:szCs w:val="20"/>
              </w:rPr>
            </w:pPr>
            <w:r w:rsidRPr="00296B6F">
              <w:rPr>
                <w:rStyle w:val="HTML"/>
                <w:color w:val="757575"/>
                <w:sz w:val="20"/>
                <w:szCs w:val="20"/>
              </w:rPr>
              <w:t>ps</w:t>
            </w:r>
            <w:r w:rsidRPr="00296B6F">
              <w:rPr>
                <w:color w:val="757575"/>
                <w:szCs w:val="20"/>
              </w:rPr>
              <w:t xml:space="preserve"> </w:t>
            </w:r>
            <w:r w:rsidRPr="00296B6F">
              <w:rPr>
                <w:rStyle w:val="HTML"/>
                <w:color w:val="757575"/>
                <w:sz w:val="20"/>
                <w:szCs w:val="20"/>
              </w:rPr>
              <w:t>-ylC apache2 | awk</w:t>
            </w:r>
            <w:r w:rsidRPr="00296B6F">
              <w:rPr>
                <w:color w:val="757575"/>
                <w:szCs w:val="20"/>
              </w:rPr>
              <w:t xml:space="preserve"> </w:t>
            </w:r>
            <w:r w:rsidRPr="00296B6F">
              <w:rPr>
                <w:rStyle w:val="HTML"/>
                <w:color w:val="757575"/>
                <w:sz w:val="20"/>
                <w:szCs w:val="20"/>
              </w:rPr>
              <w:t xml:space="preserve">'{x += $8;y += 1} END {print "Apache Memory Usage (MB): </w:t>
            </w:r>
          </w:p>
          <w:p w:rsidR="00296B6F" w:rsidRPr="00296B6F" w:rsidRDefault="00296B6F" w:rsidP="00296B6F">
            <w:pPr>
              <w:ind w:left="280"/>
              <w:rPr>
                <w:rFonts w:ascii="굴림" w:eastAsia="굴림" w:hAnsi="굴림" w:cs="굴림"/>
                <w:color w:val="757575"/>
                <w:szCs w:val="20"/>
              </w:rPr>
            </w:pPr>
            <w:r w:rsidRPr="00296B6F">
              <w:rPr>
                <w:rStyle w:val="HTML"/>
                <w:color w:val="757575"/>
                <w:sz w:val="20"/>
                <w:szCs w:val="20"/>
              </w:rPr>
              <w:t>"x/1024; print "Average Proccess Size (MB): "x/((y-1)*1024)}'</w:t>
            </w:r>
          </w:p>
        </w:tc>
      </w:tr>
    </w:tbl>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noProof/>
          <w:color w:val="444444"/>
          <w:sz w:val="21"/>
          <w:szCs w:val="21"/>
        </w:rPr>
        <w:drawing>
          <wp:inline distT="0" distB="0" distL="0" distR="0">
            <wp:extent cx="2447925" cy="352425"/>
            <wp:effectExtent l="19050" t="0" r="9525" b="0"/>
            <wp:docPr id="75" name="그림 75" descr="q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q34"/>
                    <pic:cNvPicPr>
                      <a:picLocks noChangeAspect="1" noChangeArrowheads="1"/>
                    </pic:cNvPicPr>
                  </pic:nvPicPr>
                  <pic:blipFill>
                    <a:blip r:embed="rId70" cstate="print"/>
                    <a:srcRect/>
                    <a:stretch>
                      <a:fillRect/>
                    </a:stretch>
                  </pic:blipFill>
                  <pic:spPr bwMode="auto">
                    <a:xfrm>
                      <a:off x="0" y="0"/>
                      <a:ext cx="2447925" cy="352425"/>
                    </a:xfrm>
                    <a:prstGeom prst="rect">
                      <a:avLst/>
                    </a:prstGeom>
                    <a:noFill/>
                    <a:ln w="9525">
                      <a:noFill/>
                      <a:miter lim="800000"/>
                      <a:headEnd/>
                      <a:tailEnd/>
                    </a:ln>
                  </pic:spPr>
                </pic:pic>
              </a:graphicData>
            </a:graphic>
          </wp:inline>
        </w:drawing>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2] 서버에 여유 메모리 자원이 얼마나 있는지 확인</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서버를 재부팅한 후에 아파치를 종료후 서버의 메모리를 확인해본다.</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free -m</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3] 하드웨어 자원을 고려한 가용 동시연결수 계산</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여유 메모리 / 1연결당 메모리     하면 된다.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2000MB free memory 가 있고, 1연결당 20MB 를 사용한다면 = 100개의 동시연결 가능. (300~500 동시접속자 처리가능)</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lastRenderedPageBreak/>
        <w:t>4] 사이트의 필요 동시연결수 계산</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450명의 사용자가 있고 3초주기로 페이지 이동이 일어난다고 가정하자. 페이지 출력 실행시간은 2초라고 가정하자.</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필요 동시연결수 = 450 / 3 * 2 = 300</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Default="00296B6F" w:rsidP="00296B6F">
      <w:pPr>
        <w:pStyle w:val="5"/>
        <w:shd w:val="clear" w:color="auto" w:fill="FFFFFF"/>
        <w:ind w:left="1400" w:hanging="400"/>
        <w:textAlignment w:val="baseline"/>
        <w:rPr>
          <w:rFonts w:ascii="맑은 고딕" w:eastAsia="맑은 고딕" w:hAnsi="맑은 고딕"/>
          <w:color w:val="444444"/>
          <w:szCs w:val="20"/>
        </w:rPr>
      </w:pPr>
      <w:r>
        <w:rPr>
          <w:rFonts w:ascii="맑은 고딕" w:eastAsia="맑은 고딕" w:hAnsi="맑은 고딕" w:hint="eastAsia"/>
          <w:color w:val="444444"/>
        </w:rPr>
        <w:t>5] 동시연결수 설정 변경.</w:t>
      </w:r>
    </w:p>
    <w:p w:rsidR="00296B6F" w:rsidRDefault="00296B6F" w:rsidP="00296B6F">
      <w:pPr>
        <w:pStyle w:val="HTML2"/>
        <w:pBdr>
          <w:top w:val="single" w:sz="6" w:space="0" w:color="EDEDED"/>
          <w:left w:val="single" w:sz="6" w:space="0" w:color="EDEDED"/>
          <w:bottom w:val="single" w:sz="6" w:space="0" w:color="EDEDED"/>
          <w:right w:val="single" w:sz="6" w:space="0" w:color="EDEDED"/>
        </w:pBdr>
        <w:shd w:val="clear" w:color="auto" w:fill="EEEEEE"/>
        <w:textAlignment w:val="baseline"/>
        <w:rPr>
          <w:rFonts w:ascii="Consolas" w:hAnsi="Consolas" w:cs="Consolas"/>
          <w:color w:val="666666"/>
          <w:sz w:val="21"/>
          <w:szCs w:val="21"/>
        </w:rPr>
      </w:pPr>
      <w:r>
        <w:rPr>
          <w:rFonts w:ascii="Consolas" w:hAnsi="Consolas" w:cs="Consolas"/>
          <w:color w:val="666666"/>
          <w:sz w:val="21"/>
          <w:szCs w:val="21"/>
        </w:rPr>
        <w:t># vi /etc/apache2/mods-available/mpm_prefork.conf</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MaxRequestWorkers 값을 수정해야 합니다.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ServerLimit 라는 옵션의 기본값이 256이기 때문에 MaxRequestWorkers 값이 256보다 작으면 따로 적을 필요가 없으며, 256보다 크면 그와 같은 값으로 ServerLimit 도 설정해야 합니다.</w:t>
      </w:r>
    </w:p>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동시연결 제한 300 예제 설정법.</w:t>
      </w:r>
    </w:p>
    <w:tbl>
      <w:tblPr>
        <w:tblW w:w="12045" w:type="dxa"/>
        <w:tblCellMar>
          <w:left w:w="0" w:type="dxa"/>
          <w:right w:w="0" w:type="dxa"/>
        </w:tblCellMar>
        <w:tblLook w:val="04A0"/>
      </w:tblPr>
      <w:tblGrid>
        <w:gridCol w:w="480"/>
        <w:gridCol w:w="11565"/>
      </w:tblGrid>
      <w:tr w:rsidR="00296B6F" w:rsidTr="00296B6F">
        <w:tc>
          <w:tcPr>
            <w:tcW w:w="0" w:type="auto"/>
            <w:vAlign w:val="center"/>
            <w:hideMark/>
          </w:tcPr>
          <w:p w:rsidR="00296B6F" w:rsidRDefault="00296B6F" w:rsidP="00296B6F">
            <w:pPr>
              <w:rPr>
                <w:color w:val="757575"/>
              </w:rPr>
            </w:pPr>
            <w:r>
              <w:rPr>
                <w:color w:val="757575"/>
              </w:rPr>
              <w:t>1</w:t>
            </w:r>
          </w:p>
          <w:p w:rsidR="00296B6F" w:rsidRDefault="00296B6F" w:rsidP="00296B6F">
            <w:pPr>
              <w:rPr>
                <w:color w:val="757575"/>
              </w:rPr>
            </w:pPr>
            <w:r>
              <w:rPr>
                <w:color w:val="757575"/>
              </w:rPr>
              <w:t>2</w:t>
            </w:r>
          </w:p>
          <w:p w:rsidR="00296B6F" w:rsidRDefault="00296B6F" w:rsidP="00296B6F">
            <w:pPr>
              <w:rPr>
                <w:color w:val="757575"/>
              </w:rPr>
            </w:pPr>
            <w:r>
              <w:rPr>
                <w:color w:val="757575"/>
              </w:rPr>
              <w:t>3</w:t>
            </w:r>
          </w:p>
          <w:p w:rsidR="00296B6F" w:rsidRDefault="00296B6F" w:rsidP="00296B6F">
            <w:pPr>
              <w:rPr>
                <w:color w:val="757575"/>
              </w:rPr>
            </w:pPr>
            <w:r>
              <w:rPr>
                <w:color w:val="757575"/>
              </w:rPr>
              <w:t>4</w:t>
            </w:r>
          </w:p>
          <w:p w:rsidR="00296B6F" w:rsidRDefault="00296B6F" w:rsidP="00296B6F">
            <w:pPr>
              <w:rPr>
                <w:color w:val="757575"/>
              </w:rPr>
            </w:pPr>
            <w:r>
              <w:rPr>
                <w:color w:val="757575"/>
              </w:rPr>
              <w:t>5</w:t>
            </w:r>
          </w:p>
          <w:p w:rsidR="00296B6F" w:rsidRDefault="00296B6F" w:rsidP="00296B6F">
            <w:pPr>
              <w:rPr>
                <w:color w:val="757575"/>
              </w:rPr>
            </w:pPr>
            <w:r>
              <w:rPr>
                <w:color w:val="757575"/>
              </w:rPr>
              <w:t>6</w:t>
            </w:r>
          </w:p>
          <w:p w:rsidR="00296B6F" w:rsidRDefault="00296B6F" w:rsidP="00296B6F">
            <w:pPr>
              <w:rPr>
                <w:color w:val="757575"/>
              </w:rPr>
            </w:pPr>
            <w:r>
              <w:rPr>
                <w:color w:val="757575"/>
              </w:rPr>
              <w:t>7</w:t>
            </w:r>
          </w:p>
          <w:p w:rsidR="00296B6F" w:rsidRDefault="00296B6F" w:rsidP="00296B6F">
            <w:pPr>
              <w:rPr>
                <w:rFonts w:ascii="굴림" w:eastAsia="굴림" w:hAnsi="굴림" w:cs="굴림"/>
                <w:color w:val="757575"/>
                <w:sz w:val="24"/>
                <w:szCs w:val="24"/>
              </w:rPr>
            </w:pPr>
            <w:r>
              <w:rPr>
                <w:color w:val="757575"/>
              </w:rPr>
              <w:t>8</w:t>
            </w:r>
          </w:p>
        </w:tc>
        <w:tc>
          <w:tcPr>
            <w:tcW w:w="11565" w:type="dxa"/>
            <w:vAlign w:val="center"/>
            <w:hideMark/>
          </w:tcPr>
          <w:p w:rsidR="00296B6F" w:rsidRDefault="00296B6F" w:rsidP="00296B6F">
            <w:pPr>
              <w:rPr>
                <w:color w:val="757575"/>
              </w:rPr>
            </w:pPr>
            <w:r>
              <w:rPr>
                <w:rStyle w:val="HTML"/>
                <w:color w:val="757575"/>
              </w:rPr>
              <w:t>&lt;IfModule mpm_prefork_module&gt;</w:t>
            </w:r>
          </w:p>
          <w:p w:rsidR="00296B6F" w:rsidRDefault="00296B6F" w:rsidP="00296B6F">
            <w:pPr>
              <w:rPr>
                <w:color w:val="757575"/>
              </w:rPr>
            </w:pPr>
            <w:r>
              <w:rPr>
                <w:rStyle w:val="HTML"/>
                <w:color w:val="757575"/>
              </w:rPr>
              <w:t>    StartServers 5</w:t>
            </w:r>
          </w:p>
          <w:p w:rsidR="00296B6F" w:rsidRDefault="00296B6F" w:rsidP="00296B6F">
            <w:pPr>
              <w:rPr>
                <w:color w:val="757575"/>
              </w:rPr>
            </w:pPr>
            <w:r>
              <w:rPr>
                <w:rStyle w:val="HTML"/>
                <w:color w:val="757575"/>
              </w:rPr>
              <w:t>    MinSpareServers 5</w:t>
            </w:r>
          </w:p>
          <w:p w:rsidR="00296B6F" w:rsidRDefault="00296B6F" w:rsidP="00296B6F">
            <w:pPr>
              <w:rPr>
                <w:color w:val="757575"/>
              </w:rPr>
            </w:pPr>
            <w:r>
              <w:rPr>
                <w:rStyle w:val="HTML"/>
                <w:color w:val="757575"/>
              </w:rPr>
              <w:t>    MaxSpareServers 10</w:t>
            </w:r>
          </w:p>
          <w:p w:rsidR="00296B6F" w:rsidRDefault="00296B6F" w:rsidP="00296B6F">
            <w:pPr>
              <w:rPr>
                <w:color w:val="757575"/>
              </w:rPr>
            </w:pPr>
            <w:r>
              <w:rPr>
                <w:rStyle w:val="HTML"/>
                <w:color w:val="757575"/>
              </w:rPr>
              <w:t>    MaxRequestWorkers 300</w:t>
            </w:r>
          </w:p>
          <w:p w:rsidR="00296B6F" w:rsidRDefault="00296B6F" w:rsidP="00296B6F">
            <w:pPr>
              <w:rPr>
                <w:color w:val="757575"/>
              </w:rPr>
            </w:pPr>
            <w:r>
              <w:rPr>
                <w:rStyle w:val="HTML"/>
                <w:color w:val="757575"/>
              </w:rPr>
              <w:t>    ServerLimit 300</w:t>
            </w:r>
          </w:p>
          <w:p w:rsidR="00296B6F" w:rsidRDefault="00296B6F" w:rsidP="00296B6F">
            <w:pPr>
              <w:rPr>
                <w:color w:val="757575"/>
              </w:rPr>
            </w:pPr>
            <w:r>
              <w:rPr>
                <w:rStyle w:val="HTML"/>
                <w:color w:val="757575"/>
              </w:rPr>
              <w:t>    MaxConnectionsPerChild 0</w:t>
            </w:r>
          </w:p>
          <w:p w:rsidR="00296B6F" w:rsidRDefault="00296B6F" w:rsidP="00296B6F">
            <w:pPr>
              <w:rPr>
                <w:rFonts w:ascii="굴림" w:eastAsia="굴림" w:hAnsi="굴림" w:cs="굴림"/>
                <w:color w:val="757575"/>
                <w:sz w:val="24"/>
                <w:szCs w:val="24"/>
              </w:rPr>
            </w:pPr>
            <w:r>
              <w:rPr>
                <w:rStyle w:val="HTML"/>
                <w:color w:val="757575"/>
              </w:rPr>
              <w:t>&lt;/IfModule&gt;</w:t>
            </w:r>
          </w:p>
        </w:tc>
      </w:tr>
    </w:tbl>
    <w:p w:rsid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r>
        <w:rPr>
          <w:rFonts w:ascii="맑은 고딕" w:eastAsia="맑은 고딕" w:hAnsi="맑은 고딕" w:hint="eastAsia"/>
          <w:color w:val="444444"/>
          <w:sz w:val="21"/>
          <w:szCs w:val="21"/>
        </w:rPr>
        <w:t> </w:t>
      </w:r>
    </w:p>
    <w:p w:rsidR="00296B6F" w:rsidRPr="00296B6F" w:rsidRDefault="00296B6F" w:rsidP="00296B6F">
      <w:pPr>
        <w:pStyle w:val="a6"/>
        <w:shd w:val="clear" w:color="auto" w:fill="FFFFFF"/>
        <w:spacing w:before="0" w:beforeAutospacing="0" w:after="360" w:afterAutospacing="0"/>
        <w:textAlignment w:val="baseline"/>
        <w:rPr>
          <w:rFonts w:ascii="맑은 고딕" w:eastAsia="맑은 고딕" w:hAnsi="맑은 고딕"/>
          <w:color w:val="444444"/>
          <w:sz w:val="21"/>
          <w:szCs w:val="21"/>
        </w:rPr>
      </w:pPr>
    </w:p>
    <w:p w:rsidR="00296B6F" w:rsidRDefault="00296B6F" w:rsidP="009D5CD1">
      <w:pPr>
        <w:pStyle w:val="a6"/>
        <w:shd w:val="clear" w:color="auto" w:fill="FFFFFF"/>
        <w:jc w:val="center"/>
        <w:rPr>
          <w:rFonts w:asciiTheme="minorHAnsi" w:eastAsiaTheme="minorHAnsi" w:hAnsiTheme="minorHAnsi"/>
          <w:b/>
          <w:color w:val="333333"/>
          <w:sz w:val="28"/>
        </w:rPr>
      </w:pPr>
    </w:p>
    <w:p w:rsidR="00296B6F" w:rsidRDefault="00296B6F" w:rsidP="009D5CD1">
      <w:pPr>
        <w:pStyle w:val="a6"/>
        <w:shd w:val="clear" w:color="auto" w:fill="FFFFFF"/>
        <w:jc w:val="center"/>
        <w:rPr>
          <w:rFonts w:asciiTheme="minorHAnsi" w:eastAsiaTheme="minorHAnsi" w:hAnsiTheme="minorHAnsi"/>
          <w:b/>
          <w:color w:val="333333"/>
          <w:sz w:val="28"/>
        </w:rPr>
      </w:pPr>
    </w:p>
    <w:p w:rsidR="00296B6F" w:rsidRDefault="00296B6F" w:rsidP="009D5CD1">
      <w:pPr>
        <w:pStyle w:val="a6"/>
        <w:shd w:val="clear" w:color="auto" w:fill="FFFFFF"/>
        <w:jc w:val="center"/>
        <w:rPr>
          <w:rFonts w:asciiTheme="minorHAnsi" w:eastAsiaTheme="minorHAnsi" w:hAnsiTheme="minorHAnsi"/>
          <w:b/>
          <w:color w:val="333333"/>
          <w:sz w:val="28"/>
        </w:rPr>
      </w:pPr>
    </w:p>
    <w:p w:rsidR="00296B6F" w:rsidRDefault="00296B6F" w:rsidP="009D5CD1">
      <w:pPr>
        <w:pStyle w:val="a6"/>
        <w:shd w:val="clear" w:color="auto" w:fill="FFFFFF"/>
        <w:jc w:val="center"/>
        <w:rPr>
          <w:rFonts w:asciiTheme="minorHAnsi" w:eastAsiaTheme="minorHAnsi" w:hAnsiTheme="minorHAnsi"/>
          <w:b/>
          <w:color w:val="333333"/>
          <w:sz w:val="28"/>
        </w:rPr>
      </w:pPr>
    </w:p>
    <w:p w:rsidR="00D00E0F" w:rsidRPr="009D5CD1" w:rsidRDefault="00D00E0F" w:rsidP="009D5CD1">
      <w:pPr>
        <w:pStyle w:val="a6"/>
        <w:shd w:val="clear" w:color="auto" w:fill="FFFFFF"/>
        <w:jc w:val="center"/>
        <w:rPr>
          <w:rFonts w:asciiTheme="minorHAnsi" w:eastAsiaTheme="minorHAnsi" w:hAnsiTheme="minorHAnsi"/>
          <w:b/>
          <w:color w:val="333333"/>
          <w:sz w:val="28"/>
        </w:rPr>
      </w:pPr>
      <w:r w:rsidRPr="009D5CD1">
        <w:rPr>
          <w:rFonts w:asciiTheme="minorHAnsi" w:eastAsiaTheme="minorHAnsi" w:hAnsiTheme="minorHAnsi" w:hint="eastAsia"/>
          <w:b/>
          <w:color w:val="333333"/>
          <w:sz w:val="28"/>
        </w:rPr>
        <w:lastRenderedPageBreak/>
        <w:t>Linux 명령어</w:t>
      </w:r>
    </w:p>
    <w:p w:rsidR="003256AE" w:rsidRPr="003256AE" w:rsidRDefault="003256AE">
      <w:pPr>
        <w:rPr>
          <w:rFonts w:eastAsiaTheme="minorHAnsi"/>
          <w:sz w:val="24"/>
        </w:rPr>
      </w:pPr>
      <w:r w:rsidRPr="003256AE">
        <w:rPr>
          <w:rFonts w:eastAsiaTheme="minorHAnsi" w:hint="eastAsia"/>
          <w:sz w:val="24"/>
        </w:rPr>
        <w:t>1. mkdir : directory 만들기</w:t>
      </w:r>
    </w:p>
    <w:p w:rsidR="003256AE" w:rsidRPr="003256AE" w:rsidRDefault="003256AE">
      <w:pPr>
        <w:rPr>
          <w:rFonts w:eastAsiaTheme="minorHAnsi"/>
          <w:sz w:val="24"/>
        </w:rPr>
      </w:pPr>
      <w:r w:rsidRPr="003256AE">
        <w:rPr>
          <w:rFonts w:eastAsiaTheme="minorHAnsi" w:hint="eastAsia"/>
          <w:sz w:val="24"/>
        </w:rPr>
        <w:t>2. ls -al : dir/w</w:t>
      </w:r>
    </w:p>
    <w:p w:rsidR="003256AE" w:rsidRPr="003256AE" w:rsidRDefault="003256AE">
      <w:pPr>
        <w:rPr>
          <w:rFonts w:eastAsiaTheme="minorHAnsi"/>
          <w:sz w:val="24"/>
        </w:rPr>
      </w:pPr>
      <w:r w:rsidRPr="003256AE">
        <w:rPr>
          <w:rFonts w:eastAsiaTheme="minorHAnsi" w:hint="eastAsia"/>
          <w:sz w:val="24"/>
        </w:rPr>
        <w:t xml:space="preserve">  ls -l</w:t>
      </w:r>
    </w:p>
    <w:p w:rsidR="003256AE" w:rsidRPr="003256AE" w:rsidRDefault="003256AE">
      <w:pPr>
        <w:rPr>
          <w:rFonts w:eastAsiaTheme="minorHAnsi"/>
          <w:sz w:val="24"/>
        </w:rPr>
      </w:pPr>
      <w:r w:rsidRPr="003256AE">
        <w:rPr>
          <w:rFonts w:eastAsiaTheme="minorHAnsi" w:hint="eastAsia"/>
          <w:sz w:val="24"/>
        </w:rPr>
        <w:t xml:space="preserve">  ls </w:t>
      </w:r>
    </w:p>
    <w:p w:rsidR="003256AE" w:rsidRPr="003256AE" w:rsidRDefault="003256AE">
      <w:pPr>
        <w:rPr>
          <w:rFonts w:eastAsiaTheme="minorHAnsi"/>
          <w:sz w:val="24"/>
        </w:rPr>
      </w:pPr>
    </w:p>
    <w:p w:rsidR="003256AE" w:rsidRPr="003256AE" w:rsidRDefault="003256AE">
      <w:pPr>
        <w:rPr>
          <w:rFonts w:eastAsiaTheme="minorHAnsi"/>
          <w:sz w:val="24"/>
        </w:rPr>
      </w:pPr>
      <w:r w:rsidRPr="003256AE">
        <w:rPr>
          <w:rFonts w:eastAsiaTheme="minorHAnsi" w:hint="eastAsia"/>
          <w:sz w:val="24"/>
        </w:rPr>
        <w:t>3. touch :file 만들기</w:t>
      </w:r>
    </w:p>
    <w:p w:rsidR="003256AE" w:rsidRPr="00C77278" w:rsidRDefault="003256AE">
      <w:pPr>
        <w:rPr>
          <w:rFonts w:eastAsiaTheme="minorHAnsi"/>
          <w:sz w:val="24"/>
          <w:szCs w:val="24"/>
        </w:rPr>
      </w:pPr>
      <w:r w:rsidRPr="00C77278">
        <w:rPr>
          <w:rFonts w:eastAsiaTheme="minorHAnsi" w:hint="eastAsia"/>
          <w:sz w:val="24"/>
          <w:szCs w:val="24"/>
        </w:rPr>
        <w:t xml:space="preserve">4. cd  directory명 일부 + tab key : </w:t>
      </w:r>
    </w:p>
    <w:p w:rsidR="003256AE" w:rsidRDefault="00C77278">
      <w:pPr>
        <w:rPr>
          <w:sz w:val="24"/>
          <w:szCs w:val="24"/>
        </w:rPr>
      </w:pPr>
      <w:r w:rsidRPr="00C77278">
        <w:rPr>
          <w:rFonts w:hint="eastAsia"/>
          <w:sz w:val="24"/>
          <w:szCs w:val="24"/>
        </w:rPr>
        <w:t xml:space="preserve">5. rm </w:t>
      </w:r>
      <w:r>
        <w:rPr>
          <w:rFonts w:hint="eastAsia"/>
          <w:sz w:val="24"/>
          <w:szCs w:val="24"/>
        </w:rPr>
        <w:t>: file 삭제</w:t>
      </w:r>
    </w:p>
    <w:p w:rsidR="00C77278" w:rsidRDefault="00C77278" w:rsidP="00174C39">
      <w:pPr>
        <w:ind w:firstLine="225"/>
        <w:rPr>
          <w:sz w:val="24"/>
          <w:szCs w:val="24"/>
        </w:rPr>
      </w:pPr>
      <w:r>
        <w:rPr>
          <w:rFonts w:hint="eastAsia"/>
          <w:sz w:val="24"/>
          <w:szCs w:val="24"/>
        </w:rPr>
        <w:t xml:space="preserve">rm - r hello_linux : directory삭제 </w:t>
      </w:r>
    </w:p>
    <w:p w:rsidR="00174C39" w:rsidRDefault="00174C39" w:rsidP="00174C39">
      <w:pPr>
        <w:ind w:firstLineChars="100" w:firstLine="240"/>
        <w:rPr>
          <w:sz w:val="24"/>
          <w:szCs w:val="24"/>
        </w:rPr>
      </w:pPr>
      <w:r>
        <w:rPr>
          <w:rFonts w:hint="eastAsia"/>
          <w:sz w:val="24"/>
          <w:szCs w:val="24"/>
        </w:rPr>
        <w:t xml:space="preserve">rm -rf / : 묻지도 않고 root의 모든 것을 삭제함... </w:t>
      </w:r>
      <w:r w:rsidRPr="00174C39">
        <w:rPr>
          <w:rFonts w:hint="eastAsia"/>
          <w:color w:val="C00000"/>
          <w:sz w:val="24"/>
          <w:szCs w:val="24"/>
        </w:rPr>
        <w:t>주의</w:t>
      </w:r>
    </w:p>
    <w:p w:rsidR="00402B89" w:rsidRDefault="00C77278">
      <w:pPr>
        <w:rPr>
          <w:sz w:val="24"/>
          <w:szCs w:val="24"/>
        </w:rPr>
      </w:pPr>
      <w:r>
        <w:rPr>
          <w:rFonts w:hint="eastAsia"/>
          <w:sz w:val="24"/>
          <w:szCs w:val="24"/>
        </w:rPr>
        <w:t xml:space="preserve">6. 명령어 --help </w:t>
      </w:r>
    </w:p>
    <w:p w:rsidR="00C77278" w:rsidRDefault="00C77278">
      <w:pPr>
        <w:rPr>
          <w:sz w:val="24"/>
          <w:szCs w:val="24"/>
        </w:rPr>
      </w:pPr>
      <w:r>
        <w:rPr>
          <w:rFonts w:hint="eastAsia"/>
          <w:sz w:val="24"/>
          <w:szCs w:val="24"/>
        </w:rPr>
        <w:t xml:space="preserve">  rm --help</w:t>
      </w:r>
      <w:r w:rsidR="00FE1C37">
        <w:rPr>
          <w:rFonts w:hint="eastAsia"/>
          <w:sz w:val="24"/>
          <w:szCs w:val="24"/>
        </w:rPr>
        <w:t xml:space="preserve"> </w:t>
      </w:r>
    </w:p>
    <w:p w:rsidR="00487DE1" w:rsidRDefault="00487DE1">
      <w:pPr>
        <w:rPr>
          <w:sz w:val="24"/>
          <w:szCs w:val="24"/>
        </w:rPr>
      </w:pPr>
      <w:r>
        <w:rPr>
          <w:rFonts w:hint="eastAsia"/>
          <w:sz w:val="24"/>
          <w:szCs w:val="24"/>
        </w:rPr>
        <w:t>7. man 명령어 : Manual</w:t>
      </w:r>
    </w:p>
    <w:p w:rsidR="00DF1237" w:rsidRDefault="00DF1237">
      <w:pPr>
        <w:rPr>
          <w:sz w:val="24"/>
          <w:szCs w:val="24"/>
        </w:rPr>
      </w:pPr>
      <w:r>
        <w:rPr>
          <w:rFonts w:hint="eastAsia"/>
          <w:sz w:val="24"/>
          <w:szCs w:val="24"/>
        </w:rPr>
        <w:t>8. mv : 화일을 리네임하거나 다를 곳으로 이동시킬</w:t>
      </w:r>
      <w:r w:rsidR="00174C39">
        <w:rPr>
          <w:rFonts w:hint="eastAsia"/>
          <w:sz w:val="24"/>
          <w:szCs w:val="24"/>
        </w:rPr>
        <w:t xml:space="preserve"> </w:t>
      </w:r>
      <w:r>
        <w:rPr>
          <w:rFonts w:hint="eastAsia"/>
          <w:sz w:val="24"/>
          <w:szCs w:val="24"/>
        </w:rPr>
        <w:t>때 사용.</w:t>
      </w:r>
    </w:p>
    <w:p w:rsidR="00DF1237" w:rsidRDefault="00DF1237">
      <w:pPr>
        <w:rPr>
          <w:sz w:val="24"/>
          <w:szCs w:val="24"/>
        </w:rPr>
      </w:pPr>
      <w:r>
        <w:rPr>
          <w:rFonts w:hint="eastAsia"/>
          <w:sz w:val="24"/>
          <w:szCs w:val="24"/>
        </w:rPr>
        <w:t>9. sudo : super관리자의 권한으로 명령을 실행하는 방법</w:t>
      </w:r>
    </w:p>
    <w:p w:rsidR="00DF1237" w:rsidRDefault="00DF1237">
      <w:pPr>
        <w:rPr>
          <w:sz w:val="24"/>
          <w:szCs w:val="24"/>
        </w:rPr>
      </w:pPr>
      <w:r>
        <w:rPr>
          <w:rFonts w:hint="eastAsia"/>
          <w:sz w:val="24"/>
          <w:szCs w:val="24"/>
        </w:rPr>
        <w:t xml:space="preserve">   super user do</w:t>
      </w:r>
    </w:p>
    <w:p w:rsidR="00174C39" w:rsidRDefault="00DF1237">
      <w:pPr>
        <w:rPr>
          <w:sz w:val="24"/>
          <w:szCs w:val="24"/>
        </w:rPr>
      </w:pPr>
      <w:r>
        <w:rPr>
          <w:rFonts w:hint="eastAsia"/>
          <w:sz w:val="24"/>
          <w:szCs w:val="24"/>
        </w:rPr>
        <w:t xml:space="preserve">   Unix계열은 주로 다중사용자 용이었으며 따라서 각각의 사용자마다</w:t>
      </w:r>
    </w:p>
    <w:p w:rsidR="00DF1237" w:rsidRDefault="00DF1237" w:rsidP="00174C39">
      <w:pPr>
        <w:ind w:firstLineChars="50" w:firstLine="120"/>
        <w:rPr>
          <w:sz w:val="24"/>
          <w:szCs w:val="24"/>
        </w:rPr>
      </w:pPr>
      <w:r>
        <w:rPr>
          <w:rFonts w:hint="eastAsia"/>
          <w:sz w:val="24"/>
          <w:szCs w:val="24"/>
        </w:rPr>
        <w:t xml:space="preserve">  permission(권한)을 부여 하였음.</w:t>
      </w:r>
    </w:p>
    <w:p w:rsidR="00174C39" w:rsidRDefault="00DF1237" w:rsidP="00174C39">
      <w:pPr>
        <w:ind w:firstLineChars="150" w:firstLine="360"/>
        <w:rPr>
          <w:sz w:val="24"/>
          <w:szCs w:val="24"/>
        </w:rPr>
      </w:pPr>
      <w:r>
        <w:rPr>
          <w:rFonts w:hint="eastAsia"/>
          <w:sz w:val="24"/>
          <w:szCs w:val="24"/>
        </w:rPr>
        <w:t xml:space="preserve">apt-get install git : 권한이 없으면 실행을 할 수 없으나 sudo apt-get install </w:t>
      </w:r>
    </w:p>
    <w:p w:rsidR="00DF1237" w:rsidRDefault="00DF1237" w:rsidP="00174C39">
      <w:pPr>
        <w:ind w:firstLineChars="150" w:firstLine="360"/>
        <w:rPr>
          <w:sz w:val="24"/>
          <w:szCs w:val="24"/>
        </w:rPr>
      </w:pPr>
      <w:r>
        <w:rPr>
          <w:rFonts w:hint="eastAsia"/>
          <w:sz w:val="24"/>
          <w:szCs w:val="24"/>
        </w:rPr>
        <w:t>git을 할 수 있음.</w:t>
      </w:r>
    </w:p>
    <w:p w:rsidR="00DF1237" w:rsidRDefault="00174C39">
      <w:pPr>
        <w:rPr>
          <w:sz w:val="24"/>
          <w:szCs w:val="24"/>
        </w:rPr>
      </w:pPr>
      <w:r>
        <w:rPr>
          <w:rFonts w:hint="eastAsia"/>
          <w:sz w:val="24"/>
          <w:szCs w:val="24"/>
        </w:rPr>
        <w:t>10. Utility</w:t>
      </w:r>
    </w:p>
    <w:p w:rsidR="0046741F" w:rsidRDefault="00174C39" w:rsidP="00174C39">
      <w:pPr>
        <w:ind w:firstLineChars="100" w:firstLine="240"/>
        <w:rPr>
          <w:sz w:val="24"/>
          <w:szCs w:val="24"/>
        </w:rPr>
      </w:pPr>
      <w:r>
        <w:rPr>
          <w:rFonts w:hint="eastAsia"/>
          <w:sz w:val="24"/>
          <w:szCs w:val="24"/>
        </w:rPr>
        <w:t xml:space="preserve">1) grep </w:t>
      </w:r>
      <w:r w:rsidR="0046741F">
        <w:rPr>
          <w:rFonts w:hint="eastAsia"/>
          <w:sz w:val="24"/>
          <w:szCs w:val="24"/>
        </w:rPr>
        <w:t xml:space="preserve">: 해당 파일을 읽어서 해당 패턴을 검색하고, 패턴을 포함하는 줄의 </w:t>
      </w:r>
    </w:p>
    <w:p w:rsidR="00174C39" w:rsidRDefault="0046741F" w:rsidP="0046741F">
      <w:pPr>
        <w:ind w:firstLineChars="200" w:firstLine="480"/>
        <w:rPr>
          <w:sz w:val="24"/>
          <w:szCs w:val="24"/>
        </w:rPr>
      </w:pPr>
      <w:r>
        <w:rPr>
          <w:rFonts w:hint="eastAsia"/>
          <w:sz w:val="24"/>
          <w:szCs w:val="24"/>
        </w:rPr>
        <w:t>내용을 출력한다.</w:t>
      </w:r>
    </w:p>
    <w:p w:rsidR="0020636D" w:rsidRDefault="00174C39" w:rsidP="00174C39">
      <w:pPr>
        <w:ind w:firstLineChars="100" w:firstLine="240"/>
        <w:rPr>
          <w:sz w:val="24"/>
          <w:szCs w:val="24"/>
        </w:rPr>
      </w:pPr>
      <w:r>
        <w:rPr>
          <w:rFonts w:hint="eastAsia"/>
          <w:sz w:val="24"/>
          <w:szCs w:val="24"/>
        </w:rPr>
        <w:t xml:space="preserve">  grep xxx you.txt : you.txt에서 xxx가 포함된 Text를 출력</w:t>
      </w:r>
    </w:p>
    <w:p w:rsidR="0020636D" w:rsidRDefault="0020636D" w:rsidP="00174C39">
      <w:pPr>
        <w:ind w:firstLineChars="100" w:firstLine="240"/>
        <w:rPr>
          <w:sz w:val="24"/>
          <w:szCs w:val="24"/>
        </w:rPr>
      </w:pPr>
      <w:r>
        <w:rPr>
          <w:rFonts w:hint="eastAsia"/>
          <w:sz w:val="24"/>
          <w:szCs w:val="24"/>
        </w:rPr>
        <w:t xml:space="preserve">  grep - : option</w:t>
      </w:r>
    </w:p>
    <w:p w:rsidR="0020636D" w:rsidRDefault="0020636D" w:rsidP="00174C39">
      <w:pPr>
        <w:ind w:firstLineChars="100" w:firstLine="240"/>
        <w:rPr>
          <w:sz w:val="24"/>
          <w:szCs w:val="24"/>
        </w:rPr>
      </w:pPr>
      <w:r>
        <w:rPr>
          <w:rFonts w:hint="eastAsia"/>
          <w:sz w:val="24"/>
          <w:szCs w:val="24"/>
        </w:rPr>
        <w:t xml:space="preserve">       -i : </w:t>
      </w:r>
      <w:r>
        <w:rPr>
          <w:sz w:val="24"/>
          <w:szCs w:val="24"/>
        </w:rPr>
        <w:t>대소문자</w:t>
      </w:r>
      <w:r>
        <w:rPr>
          <w:rFonts w:hint="eastAsia"/>
          <w:sz w:val="24"/>
          <w:szCs w:val="24"/>
        </w:rPr>
        <w:t xml:space="preserve"> 구별 안 함.</w:t>
      </w:r>
    </w:p>
    <w:p w:rsidR="0020636D" w:rsidRDefault="0020636D" w:rsidP="00174C39">
      <w:pPr>
        <w:ind w:firstLineChars="100" w:firstLine="240"/>
        <w:rPr>
          <w:sz w:val="24"/>
          <w:szCs w:val="24"/>
        </w:rPr>
      </w:pPr>
      <w:r>
        <w:rPr>
          <w:rFonts w:hint="eastAsia"/>
          <w:sz w:val="24"/>
          <w:szCs w:val="24"/>
        </w:rPr>
        <w:t xml:space="preserve">       -n: 라인 번호 포함</w:t>
      </w:r>
    </w:p>
    <w:p w:rsidR="0020636D" w:rsidRDefault="0020636D" w:rsidP="00174C39">
      <w:pPr>
        <w:ind w:firstLineChars="100" w:firstLine="240"/>
        <w:rPr>
          <w:sz w:val="24"/>
          <w:szCs w:val="24"/>
        </w:rPr>
      </w:pPr>
      <w:r>
        <w:rPr>
          <w:rFonts w:hint="eastAsia"/>
          <w:sz w:val="24"/>
          <w:szCs w:val="24"/>
        </w:rPr>
        <w:t xml:space="preserve">       -w: 단어로 검색</w:t>
      </w:r>
    </w:p>
    <w:p w:rsidR="0020636D" w:rsidRDefault="0020636D" w:rsidP="00174C39">
      <w:pPr>
        <w:ind w:firstLineChars="100" w:firstLine="240"/>
        <w:rPr>
          <w:sz w:val="24"/>
          <w:szCs w:val="24"/>
        </w:rPr>
      </w:pPr>
      <w:r>
        <w:rPr>
          <w:rFonts w:hint="eastAsia"/>
          <w:sz w:val="24"/>
          <w:szCs w:val="24"/>
        </w:rPr>
        <w:t xml:space="preserve">       -v: reverse 조건으로 검색</w:t>
      </w:r>
    </w:p>
    <w:p w:rsidR="0020636D" w:rsidRDefault="0020636D" w:rsidP="00174C39">
      <w:pPr>
        <w:ind w:firstLineChars="100" w:firstLine="240"/>
        <w:rPr>
          <w:sz w:val="24"/>
          <w:szCs w:val="24"/>
        </w:rPr>
      </w:pPr>
      <w:r>
        <w:rPr>
          <w:rFonts w:hint="eastAsia"/>
          <w:sz w:val="24"/>
          <w:szCs w:val="24"/>
        </w:rPr>
        <w:t xml:space="preserve">       -w </w:t>
      </w:r>
      <w:r>
        <w:rPr>
          <w:sz w:val="24"/>
          <w:szCs w:val="24"/>
        </w:rPr>
        <w:t>‘</w:t>
      </w:r>
      <w:r>
        <w:rPr>
          <w:rFonts w:hint="eastAsia"/>
          <w:sz w:val="24"/>
          <w:szCs w:val="24"/>
        </w:rPr>
        <w:t>w.*t</w:t>
      </w:r>
      <w:r>
        <w:rPr>
          <w:sz w:val="24"/>
          <w:szCs w:val="24"/>
        </w:rPr>
        <w:t>’처럼</w:t>
      </w:r>
      <w:r>
        <w:rPr>
          <w:rFonts w:hint="eastAsia"/>
          <w:sz w:val="24"/>
          <w:szCs w:val="24"/>
        </w:rPr>
        <w:t xml:space="preserve"> 정규표현식으로 검색할 수 도 있음.</w:t>
      </w:r>
    </w:p>
    <w:p w:rsidR="0020636D" w:rsidRDefault="0020636D" w:rsidP="00174C39">
      <w:pPr>
        <w:ind w:firstLineChars="100" w:firstLine="240"/>
        <w:rPr>
          <w:sz w:val="24"/>
          <w:szCs w:val="24"/>
        </w:rPr>
      </w:pPr>
      <w:r>
        <w:rPr>
          <w:rFonts w:hint="eastAsia"/>
          <w:sz w:val="24"/>
          <w:szCs w:val="24"/>
        </w:rPr>
        <w:lastRenderedPageBreak/>
        <w:t xml:space="preserve"> </w:t>
      </w:r>
      <w:r>
        <w:rPr>
          <w:rFonts w:hint="eastAsia"/>
          <w:noProof/>
          <w:sz w:val="24"/>
          <w:szCs w:val="24"/>
        </w:rPr>
        <w:drawing>
          <wp:inline distT="0" distB="0" distL="0" distR="0">
            <wp:extent cx="4086225" cy="2528450"/>
            <wp:effectExtent l="19050" t="0" r="9525" b="0"/>
            <wp:docPr id="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4086225" cy="2528450"/>
                    </a:xfrm>
                    <a:prstGeom prst="rect">
                      <a:avLst/>
                    </a:prstGeom>
                    <a:noFill/>
                    <a:ln w="9525">
                      <a:noFill/>
                      <a:miter lim="800000"/>
                      <a:headEnd/>
                      <a:tailEnd/>
                    </a:ln>
                  </pic:spPr>
                </pic:pic>
              </a:graphicData>
            </a:graphic>
          </wp:inline>
        </w:drawing>
      </w:r>
    </w:p>
    <w:p w:rsidR="0020636D" w:rsidRDefault="0020636D" w:rsidP="00174C39">
      <w:pPr>
        <w:ind w:firstLineChars="100" w:firstLine="240"/>
        <w:rPr>
          <w:sz w:val="24"/>
          <w:szCs w:val="24"/>
        </w:rPr>
      </w:pPr>
    </w:p>
    <w:p w:rsidR="0020636D" w:rsidRDefault="0046741F" w:rsidP="00174C39">
      <w:pPr>
        <w:ind w:firstLineChars="100" w:firstLine="240"/>
        <w:rPr>
          <w:sz w:val="24"/>
          <w:szCs w:val="24"/>
        </w:rPr>
      </w:pPr>
      <w:r>
        <w:rPr>
          <w:rFonts w:hint="eastAsia"/>
          <w:sz w:val="24"/>
          <w:szCs w:val="24"/>
        </w:rPr>
        <w:t>2) Sort : Text파일을 줄 단위로 정렬한다</w:t>
      </w:r>
    </w:p>
    <w:p w:rsidR="0046741F" w:rsidRDefault="0046741F" w:rsidP="00174C39">
      <w:pPr>
        <w:ind w:firstLineChars="100" w:firstLine="240"/>
        <w:rPr>
          <w:sz w:val="24"/>
          <w:szCs w:val="24"/>
        </w:rPr>
      </w:pPr>
      <w:r>
        <w:rPr>
          <w:rFonts w:hint="eastAsia"/>
          <w:sz w:val="24"/>
          <w:szCs w:val="24"/>
        </w:rPr>
        <w:t xml:space="preserve">- 기본 Format : sort [-옵션] </w:t>
      </w:r>
      <w:r>
        <w:rPr>
          <w:sz w:val="24"/>
          <w:szCs w:val="24"/>
        </w:rPr>
        <w:t>파일</w:t>
      </w:r>
      <w:r>
        <w:rPr>
          <w:rFonts w:hint="eastAsia"/>
          <w:sz w:val="24"/>
          <w:szCs w:val="24"/>
        </w:rPr>
        <w:t>*</w:t>
      </w:r>
    </w:p>
    <w:p w:rsidR="0046741F" w:rsidRDefault="0046741F" w:rsidP="00174C39">
      <w:pPr>
        <w:ind w:firstLineChars="100" w:firstLine="240"/>
        <w:rPr>
          <w:sz w:val="24"/>
          <w:szCs w:val="24"/>
        </w:rPr>
      </w:pPr>
      <w:r>
        <w:rPr>
          <w:rFonts w:hint="eastAsia"/>
          <w:noProof/>
          <w:sz w:val="24"/>
          <w:szCs w:val="24"/>
        </w:rPr>
        <w:drawing>
          <wp:inline distT="0" distB="0" distL="0" distR="0">
            <wp:extent cx="4114800" cy="2460308"/>
            <wp:effectExtent l="19050" t="0" r="0" b="0"/>
            <wp:docPr id="2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4114800" cy="2460308"/>
                    </a:xfrm>
                    <a:prstGeom prst="rect">
                      <a:avLst/>
                    </a:prstGeom>
                    <a:noFill/>
                    <a:ln w="9525">
                      <a:noFill/>
                      <a:miter lim="800000"/>
                      <a:headEnd/>
                      <a:tailEnd/>
                    </a:ln>
                  </pic:spPr>
                </pic:pic>
              </a:graphicData>
            </a:graphic>
          </wp:inline>
        </w:drawing>
      </w:r>
    </w:p>
    <w:p w:rsidR="0046741F" w:rsidRDefault="0046741F" w:rsidP="00174C39">
      <w:pPr>
        <w:ind w:firstLineChars="100" w:firstLine="240"/>
        <w:rPr>
          <w:sz w:val="24"/>
          <w:szCs w:val="24"/>
        </w:rPr>
      </w:pPr>
    </w:p>
    <w:p w:rsidR="0046741F" w:rsidRDefault="0046741F" w:rsidP="00174C39">
      <w:pPr>
        <w:ind w:firstLineChars="100" w:firstLine="240"/>
        <w:rPr>
          <w:sz w:val="24"/>
          <w:szCs w:val="24"/>
        </w:rPr>
      </w:pPr>
      <w:r>
        <w:rPr>
          <w:rFonts w:hint="eastAsia"/>
          <w:sz w:val="24"/>
          <w:szCs w:val="24"/>
        </w:rPr>
        <w:t xml:space="preserve">- sort +2 -3 you.txt : 3번째 </w:t>
      </w:r>
      <w:r w:rsidR="00500ADC">
        <w:rPr>
          <w:rFonts w:hint="eastAsia"/>
          <w:sz w:val="24"/>
          <w:szCs w:val="24"/>
        </w:rPr>
        <w:t>단어 기준으로 sort</w:t>
      </w:r>
    </w:p>
    <w:p w:rsidR="00500ADC" w:rsidRDefault="00500ADC" w:rsidP="00174C39">
      <w:pPr>
        <w:ind w:firstLineChars="100" w:firstLine="240"/>
        <w:rPr>
          <w:sz w:val="24"/>
          <w:szCs w:val="24"/>
        </w:rPr>
      </w:pPr>
      <w:r>
        <w:rPr>
          <w:rFonts w:hint="eastAsia"/>
          <w:sz w:val="24"/>
          <w:szCs w:val="24"/>
        </w:rPr>
        <w:t>3) split(파일 자르기) : 하나의 파일을 일정한 크기의 여러 개의 파일로 분할</w:t>
      </w:r>
    </w:p>
    <w:p w:rsidR="00500ADC" w:rsidRDefault="00500ADC" w:rsidP="00174C39">
      <w:pPr>
        <w:ind w:firstLineChars="100" w:firstLine="240"/>
        <w:rPr>
          <w:sz w:val="24"/>
          <w:szCs w:val="24"/>
        </w:rPr>
      </w:pPr>
      <w:r>
        <w:rPr>
          <w:rFonts w:hint="eastAsia"/>
          <w:sz w:val="24"/>
          <w:szCs w:val="24"/>
        </w:rPr>
        <w:t>-기본 format: split [-옵션] 입력파일 [출력파일]</w:t>
      </w:r>
    </w:p>
    <w:p w:rsidR="00500ADC" w:rsidRDefault="00500ADC" w:rsidP="00174C39">
      <w:pPr>
        <w:ind w:firstLineChars="100" w:firstLine="240"/>
        <w:rPr>
          <w:sz w:val="24"/>
          <w:szCs w:val="24"/>
        </w:rPr>
      </w:pPr>
      <w:r>
        <w:rPr>
          <w:rFonts w:hint="eastAsia"/>
          <w:sz w:val="24"/>
          <w:szCs w:val="24"/>
        </w:rPr>
        <w:t xml:space="preserve">- split </w:t>
      </w:r>
      <w:r>
        <w:rPr>
          <w:sz w:val="24"/>
          <w:szCs w:val="24"/>
        </w:rPr>
        <w:t>–</w:t>
      </w:r>
      <w:r>
        <w:rPr>
          <w:rFonts w:hint="eastAsia"/>
          <w:sz w:val="24"/>
          <w:szCs w:val="24"/>
        </w:rPr>
        <w:t>l 10 you.txt</w:t>
      </w:r>
    </w:p>
    <w:p w:rsidR="00500ADC" w:rsidRPr="00500ADC" w:rsidRDefault="00500ADC" w:rsidP="00174C39">
      <w:pPr>
        <w:ind w:firstLineChars="100" w:firstLine="240"/>
        <w:rPr>
          <w:sz w:val="24"/>
          <w:szCs w:val="24"/>
        </w:rPr>
      </w:pPr>
      <w:r>
        <w:rPr>
          <w:rFonts w:hint="eastAsia"/>
          <w:sz w:val="24"/>
          <w:szCs w:val="24"/>
        </w:rPr>
        <w:t xml:space="preserve">  ls -l</w:t>
      </w:r>
    </w:p>
    <w:p w:rsidR="00500ADC" w:rsidRDefault="00500ADC" w:rsidP="00CF613B">
      <w:pPr>
        <w:ind w:firstLineChars="100" w:firstLine="240"/>
        <w:jc w:val="center"/>
        <w:rPr>
          <w:sz w:val="24"/>
          <w:szCs w:val="24"/>
        </w:rPr>
      </w:pPr>
      <w:r>
        <w:rPr>
          <w:rFonts w:hint="eastAsia"/>
          <w:noProof/>
          <w:sz w:val="24"/>
          <w:szCs w:val="24"/>
        </w:rPr>
        <w:drawing>
          <wp:inline distT="0" distB="0" distL="0" distR="0">
            <wp:extent cx="5257800" cy="485775"/>
            <wp:effectExtent l="19050" t="0" r="0" b="0"/>
            <wp:docPr id="2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5257800" cy="485775"/>
                    </a:xfrm>
                    <a:prstGeom prst="rect">
                      <a:avLst/>
                    </a:prstGeom>
                    <a:noFill/>
                    <a:ln w="9525">
                      <a:noFill/>
                      <a:miter lim="800000"/>
                      <a:headEnd/>
                      <a:tailEnd/>
                    </a:ln>
                  </pic:spPr>
                </pic:pic>
              </a:graphicData>
            </a:graphic>
          </wp:inline>
        </w:drawing>
      </w:r>
    </w:p>
    <w:p w:rsidR="0020636D" w:rsidRDefault="0020636D" w:rsidP="00174C39">
      <w:pPr>
        <w:ind w:firstLineChars="100" w:firstLine="240"/>
        <w:rPr>
          <w:sz w:val="24"/>
          <w:szCs w:val="24"/>
        </w:rPr>
      </w:pPr>
    </w:p>
    <w:p w:rsidR="00500ADC" w:rsidRDefault="00500ADC" w:rsidP="00174C39">
      <w:pPr>
        <w:ind w:firstLineChars="100" w:firstLine="240"/>
        <w:rPr>
          <w:sz w:val="24"/>
          <w:szCs w:val="24"/>
        </w:rPr>
      </w:pPr>
      <w:r>
        <w:rPr>
          <w:rFonts w:hint="eastAsia"/>
          <w:sz w:val="24"/>
          <w:szCs w:val="24"/>
        </w:rPr>
        <w:t>4) 파일비교</w:t>
      </w:r>
    </w:p>
    <w:p w:rsidR="00500ADC" w:rsidRDefault="00500ADC" w:rsidP="00174C39">
      <w:pPr>
        <w:ind w:firstLineChars="100" w:firstLine="240"/>
        <w:rPr>
          <w:sz w:val="24"/>
          <w:szCs w:val="24"/>
        </w:rPr>
      </w:pPr>
      <w:r>
        <w:rPr>
          <w:rFonts w:hint="eastAsia"/>
          <w:sz w:val="24"/>
          <w:szCs w:val="24"/>
        </w:rPr>
        <w:t>-</w:t>
      </w:r>
      <w:r w:rsidR="00CF613B">
        <w:rPr>
          <w:rFonts w:hint="eastAsia"/>
          <w:sz w:val="24"/>
          <w:szCs w:val="24"/>
        </w:rPr>
        <w:t xml:space="preserve"> cmp</w:t>
      </w:r>
      <w:r>
        <w:rPr>
          <w:rFonts w:hint="eastAsia"/>
          <w:sz w:val="24"/>
          <w:szCs w:val="24"/>
        </w:rPr>
        <w:t xml:space="preserve"> : cmp 파일1 파일2</w:t>
      </w:r>
    </w:p>
    <w:p w:rsidR="00500ADC" w:rsidRDefault="00500ADC" w:rsidP="00CF613B">
      <w:pPr>
        <w:jc w:val="center"/>
        <w:rPr>
          <w:sz w:val="24"/>
          <w:szCs w:val="24"/>
        </w:rPr>
      </w:pPr>
      <w:r>
        <w:rPr>
          <w:rFonts w:hint="eastAsia"/>
          <w:noProof/>
          <w:sz w:val="24"/>
          <w:szCs w:val="24"/>
        </w:rPr>
        <w:lastRenderedPageBreak/>
        <w:drawing>
          <wp:inline distT="0" distB="0" distL="0" distR="0">
            <wp:extent cx="5334642" cy="626980"/>
            <wp:effectExtent l="19050" t="0" r="0" b="0"/>
            <wp:docPr id="24"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5363657" cy="630390"/>
                    </a:xfrm>
                    <a:prstGeom prst="rect">
                      <a:avLst/>
                    </a:prstGeom>
                    <a:noFill/>
                    <a:ln w="9525">
                      <a:noFill/>
                      <a:miter lim="800000"/>
                      <a:headEnd/>
                      <a:tailEnd/>
                    </a:ln>
                  </pic:spPr>
                </pic:pic>
              </a:graphicData>
            </a:graphic>
          </wp:inline>
        </w:drawing>
      </w:r>
    </w:p>
    <w:p w:rsidR="0020636D" w:rsidRDefault="00CF613B" w:rsidP="00174C39">
      <w:pPr>
        <w:ind w:firstLineChars="100" w:firstLine="240"/>
        <w:rPr>
          <w:sz w:val="24"/>
          <w:szCs w:val="24"/>
        </w:rPr>
      </w:pPr>
      <w:r>
        <w:rPr>
          <w:rFonts w:hint="eastAsia"/>
          <w:sz w:val="24"/>
          <w:szCs w:val="24"/>
        </w:rPr>
        <w:t xml:space="preserve">- diff : diff 파일1 파일2 </w:t>
      </w:r>
    </w:p>
    <w:p w:rsidR="0020636D" w:rsidRDefault="00CF613B" w:rsidP="00174C39">
      <w:pPr>
        <w:ind w:firstLineChars="100" w:firstLine="240"/>
        <w:rPr>
          <w:sz w:val="24"/>
          <w:szCs w:val="24"/>
        </w:rPr>
      </w:pPr>
      <w:r>
        <w:rPr>
          <w:rFonts w:hint="eastAsia"/>
          <w:noProof/>
          <w:sz w:val="24"/>
          <w:szCs w:val="24"/>
        </w:rPr>
        <w:drawing>
          <wp:inline distT="0" distB="0" distL="0" distR="0">
            <wp:extent cx="5489863" cy="1533676"/>
            <wp:effectExtent l="19050" t="0" r="0" b="0"/>
            <wp:docPr id="25"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5493239" cy="1534619"/>
                    </a:xfrm>
                    <a:prstGeom prst="rect">
                      <a:avLst/>
                    </a:prstGeom>
                    <a:noFill/>
                    <a:ln w="9525">
                      <a:noFill/>
                      <a:miter lim="800000"/>
                      <a:headEnd/>
                      <a:tailEnd/>
                    </a:ln>
                  </pic:spPr>
                </pic:pic>
              </a:graphicData>
            </a:graphic>
          </wp:inline>
        </w:drawing>
      </w:r>
    </w:p>
    <w:p w:rsidR="0020636D" w:rsidRDefault="0020636D" w:rsidP="00174C39">
      <w:pPr>
        <w:ind w:firstLineChars="100" w:firstLine="240"/>
        <w:rPr>
          <w:sz w:val="24"/>
          <w:szCs w:val="24"/>
        </w:rPr>
      </w:pPr>
    </w:p>
    <w:p w:rsidR="0020636D" w:rsidRDefault="00893632" w:rsidP="00174C39">
      <w:pPr>
        <w:ind w:firstLineChars="100" w:firstLine="240"/>
        <w:rPr>
          <w:sz w:val="24"/>
          <w:szCs w:val="24"/>
        </w:rPr>
      </w:pPr>
      <w:r>
        <w:rPr>
          <w:rFonts w:hint="eastAsia"/>
          <w:sz w:val="24"/>
          <w:szCs w:val="24"/>
        </w:rPr>
        <w:t>5) 파일찾기</w:t>
      </w:r>
    </w:p>
    <w:p w:rsidR="00893632" w:rsidRDefault="00893632" w:rsidP="00174C39">
      <w:pPr>
        <w:ind w:firstLineChars="100" w:firstLine="240"/>
        <w:rPr>
          <w:sz w:val="24"/>
          <w:szCs w:val="24"/>
        </w:rPr>
      </w:pPr>
      <w:r>
        <w:rPr>
          <w:rFonts w:hint="eastAsia"/>
          <w:sz w:val="24"/>
          <w:szCs w:val="24"/>
        </w:rPr>
        <w:t>-format : find directory [-옵션]</w:t>
      </w:r>
    </w:p>
    <w:p w:rsidR="0020636D" w:rsidRDefault="0020636D" w:rsidP="00174C39">
      <w:pPr>
        <w:ind w:firstLineChars="100" w:firstLine="240"/>
        <w:rPr>
          <w:sz w:val="24"/>
          <w:szCs w:val="24"/>
        </w:rPr>
      </w:pPr>
    </w:p>
    <w:p w:rsidR="00893632" w:rsidRDefault="00893632" w:rsidP="00174C39">
      <w:pPr>
        <w:ind w:firstLineChars="100" w:firstLine="240"/>
        <w:rPr>
          <w:sz w:val="24"/>
          <w:szCs w:val="24"/>
        </w:rPr>
      </w:pPr>
      <w:r>
        <w:rPr>
          <w:rFonts w:hint="eastAsia"/>
          <w:sz w:val="24"/>
          <w:szCs w:val="24"/>
        </w:rPr>
        <w:t>6) 명령어 스케쥴링</w:t>
      </w:r>
    </w:p>
    <w:p w:rsidR="00893632" w:rsidRDefault="00646085" w:rsidP="00174C39">
      <w:pPr>
        <w:ind w:firstLineChars="100" w:firstLine="240"/>
        <w:rPr>
          <w:sz w:val="24"/>
          <w:szCs w:val="24"/>
        </w:rPr>
      </w:pPr>
      <w:r>
        <w:rPr>
          <w:rFonts w:hint="eastAsia"/>
          <w:sz w:val="24"/>
          <w:szCs w:val="24"/>
        </w:rPr>
        <w:t xml:space="preserve">- </w:t>
      </w:r>
      <w:r w:rsidRPr="00944D65">
        <w:rPr>
          <w:rFonts w:hint="eastAsia"/>
          <w:b/>
          <w:sz w:val="24"/>
          <w:szCs w:val="24"/>
        </w:rPr>
        <w:t>$crontab 파일</w:t>
      </w:r>
      <w:r>
        <w:rPr>
          <w:rFonts w:hint="eastAsia"/>
          <w:sz w:val="24"/>
          <w:szCs w:val="24"/>
        </w:rPr>
        <w:t xml:space="preserve"> : crontab파일을 cron시스템에 등록한다.</w:t>
      </w:r>
    </w:p>
    <w:p w:rsidR="00646085" w:rsidRDefault="00646085" w:rsidP="00174C39">
      <w:pPr>
        <w:ind w:firstLineChars="100" w:firstLine="240"/>
        <w:rPr>
          <w:sz w:val="24"/>
          <w:szCs w:val="24"/>
        </w:rPr>
      </w:pPr>
      <w:r>
        <w:rPr>
          <w:rFonts w:hint="eastAsia"/>
          <w:sz w:val="24"/>
          <w:szCs w:val="24"/>
        </w:rPr>
        <w:t xml:space="preserve"> c</w:t>
      </w:r>
      <w:r>
        <w:rPr>
          <w:sz w:val="24"/>
          <w:szCs w:val="24"/>
        </w:rPr>
        <w:t>rontab –</w:t>
      </w:r>
      <w:r>
        <w:rPr>
          <w:rFonts w:hint="eastAsia"/>
          <w:sz w:val="24"/>
          <w:szCs w:val="24"/>
        </w:rPr>
        <w:t>l : 등록된 crontab파일 list, -e: 수정 혹은 생성, -r: 삭제</w:t>
      </w:r>
    </w:p>
    <w:p w:rsidR="00646085" w:rsidRDefault="00646085" w:rsidP="00174C39">
      <w:pPr>
        <w:ind w:firstLineChars="100" w:firstLine="240"/>
        <w:rPr>
          <w:sz w:val="24"/>
          <w:szCs w:val="24"/>
        </w:rPr>
      </w:pPr>
    </w:p>
    <w:p w:rsidR="00944D65" w:rsidRDefault="00646085" w:rsidP="00174C39">
      <w:pPr>
        <w:ind w:firstLineChars="100" w:firstLine="240"/>
        <w:rPr>
          <w:sz w:val="24"/>
          <w:szCs w:val="24"/>
        </w:rPr>
      </w:pPr>
      <w:r>
        <w:rPr>
          <w:rFonts w:hint="eastAsia"/>
          <w:sz w:val="24"/>
          <w:szCs w:val="24"/>
        </w:rPr>
        <w:t xml:space="preserve">- </w:t>
      </w:r>
      <w:r w:rsidRPr="00944D65">
        <w:rPr>
          <w:rFonts w:hint="eastAsia"/>
          <w:b/>
          <w:sz w:val="24"/>
          <w:szCs w:val="24"/>
        </w:rPr>
        <w:t>$at [옵션]</w:t>
      </w:r>
      <w:r w:rsidR="00944D65" w:rsidRPr="00944D65">
        <w:rPr>
          <w:rFonts w:hint="eastAsia"/>
          <w:b/>
          <w:sz w:val="24"/>
          <w:szCs w:val="24"/>
        </w:rPr>
        <w:t xml:space="preserve"> 시간</w:t>
      </w:r>
    </w:p>
    <w:p w:rsidR="00646085" w:rsidRDefault="00944D65" w:rsidP="00944D65">
      <w:pPr>
        <w:ind w:leftChars="100" w:left="320" w:hangingChars="50" w:hanging="120"/>
        <w:rPr>
          <w:sz w:val="24"/>
          <w:szCs w:val="24"/>
        </w:rPr>
      </w:pPr>
      <w:r>
        <w:rPr>
          <w:rFonts w:hint="eastAsia"/>
          <w:sz w:val="24"/>
          <w:szCs w:val="24"/>
        </w:rPr>
        <w:t xml:space="preserve"> </w:t>
      </w:r>
      <w:r>
        <w:rPr>
          <w:rFonts w:hint="eastAsia"/>
          <w:noProof/>
          <w:sz w:val="24"/>
          <w:szCs w:val="24"/>
        </w:rPr>
        <w:drawing>
          <wp:inline distT="0" distB="0" distL="0" distR="0">
            <wp:extent cx="5264785" cy="1203379"/>
            <wp:effectExtent l="19050" t="0" r="0" b="0"/>
            <wp:docPr id="2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5264785" cy="1203379"/>
                    </a:xfrm>
                    <a:prstGeom prst="rect">
                      <a:avLst/>
                    </a:prstGeom>
                    <a:noFill/>
                    <a:ln w="9525">
                      <a:noFill/>
                      <a:miter lim="800000"/>
                      <a:headEnd/>
                      <a:tailEnd/>
                    </a:ln>
                  </pic:spPr>
                </pic:pic>
              </a:graphicData>
            </a:graphic>
          </wp:inline>
        </w:drawing>
      </w:r>
      <w:r w:rsidR="00646085">
        <w:rPr>
          <w:rFonts w:hint="eastAsia"/>
          <w:sz w:val="24"/>
          <w:szCs w:val="24"/>
        </w:rPr>
        <w:t xml:space="preserve"> </w:t>
      </w:r>
      <w:r>
        <w:rPr>
          <w:rFonts w:hint="eastAsia"/>
          <w:sz w:val="24"/>
          <w:szCs w:val="24"/>
        </w:rPr>
        <w:t xml:space="preserve">  $at </w:t>
      </w:r>
      <w:r>
        <w:rPr>
          <w:sz w:val="24"/>
          <w:szCs w:val="24"/>
        </w:rPr>
        <w:t>–</w:t>
      </w:r>
      <w:r>
        <w:rPr>
          <w:rFonts w:hint="eastAsia"/>
          <w:sz w:val="24"/>
          <w:szCs w:val="24"/>
        </w:rPr>
        <w:t>r jobnumber : 해당 at작업번호를 삭제</w:t>
      </w:r>
    </w:p>
    <w:p w:rsidR="00944D65" w:rsidRDefault="00944D65" w:rsidP="00944D65">
      <w:pPr>
        <w:ind w:firstLineChars="100" w:firstLine="240"/>
        <w:rPr>
          <w:sz w:val="24"/>
          <w:szCs w:val="24"/>
        </w:rPr>
      </w:pPr>
      <w:r>
        <w:rPr>
          <w:rFonts w:hint="eastAsia"/>
          <w:sz w:val="24"/>
          <w:szCs w:val="24"/>
        </w:rPr>
        <w:t xml:space="preserve">7) </w:t>
      </w:r>
      <w:r>
        <w:rPr>
          <w:sz w:val="24"/>
          <w:szCs w:val="24"/>
        </w:rPr>
        <w:t>디스크</w:t>
      </w:r>
      <w:r>
        <w:rPr>
          <w:rFonts w:hint="eastAsia"/>
          <w:sz w:val="24"/>
          <w:szCs w:val="24"/>
        </w:rPr>
        <w:t xml:space="preserve"> 및 아카이브</w:t>
      </w:r>
    </w:p>
    <w:p w:rsidR="00944D65" w:rsidRDefault="00944D65" w:rsidP="00944D65">
      <w:pPr>
        <w:ind w:firstLineChars="100" w:firstLine="240"/>
        <w:rPr>
          <w:sz w:val="24"/>
          <w:szCs w:val="24"/>
        </w:rPr>
      </w:pPr>
      <w:r>
        <w:rPr>
          <w:rFonts w:hint="eastAsia"/>
          <w:sz w:val="24"/>
          <w:szCs w:val="24"/>
        </w:rPr>
        <w:t xml:space="preserve">- </w:t>
      </w:r>
      <w:r>
        <w:rPr>
          <w:rFonts w:hint="eastAsia"/>
          <w:b/>
          <w:sz w:val="24"/>
          <w:szCs w:val="24"/>
        </w:rPr>
        <w:t>디스크 사용</w:t>
      </w:r>
    </w:p>
    <w:p w:rsidR="00636719" w:rsidRDefault="00944D65" w:rsidP="00636719">
      <w:pPr>
        <w:ind w:firstLineChars="100" w:firstLine="240"/>
        <w:rPr>
          <w:sz w:val="24"/>
          <w:szCs w:val="24"/>
        </w:rPr>
      </w:pPr>
      <w:r>
        <w:rPr>
          <w:rFonts w:hint="eastAsia"/>
          <w:sz w:val="24"/>
          <w:szCs w:val="24"/>
        </w:rPr>
        <w:t xml:space="preserve">  $ df 파일시스템*</w:t>
      </w:r>
      <w:r w:rsidR="00636719">
        <w:rPr>
          <w:rFonts w:hint="eastAsia"/>
          <w:sz w:val="24"/>
          <w:szCs w:val="24"/>
        </w:rPr>
        <w:t xml:space="preserve"> : </w:t>
      </w:r>
      <w:r w:rsidR="00636719">
        <w:rPr>
          <w:sz w:val="24"/>
          <w:szCs w:val="24"/>
        </w:rPr>
        <w:t>파일</w:t>
      </w:r>
      <w:r w:rsidR="00636719">
        <w:rPr>
          <w:rFonts w:hint="eastAsia"/>
          <w:sz w:val="24"/>
          <w:szCs w:val="24"/>
        </w:rPr>
        <w:t xml:space="preserve">명이 있을 경우 그 파일만, 파일명이 없을 경우 </w:t>
      </w:r>
      <w:r w:rsidR="00636719">
        <w:rPr>
          <w:sz w:val="24"/>
          <w:szCs w:val="24"/>
        </w:rPr>
        <w:t>모든</w:t>
      </w:r>
    </w:p>
    <w:p w:rsidR="00944D65" w:rsidRDefault="00636719" w:rsidP="00636719">
      <w:pPr>
        <w:ind w:firstLineChars="200" w:firstLine="480"/>
        <w:rPr>
          <w:sz w:val="24"/>
          <w:szCs w:val="24"/>
        </w:rPr>
      </w:pPr>
      <w:r>
        <w:rPr>
          <w:rFonts w:hint="eastAsia"/>
          <w:sz w:val="24"/>
          <w:szCs w:val="24"/>
        </w:rPr>
        <w:t xml:space="preserve"> 파일 시스템에 대한 정보를 나타냄</w:t>
      </w:r>
    </w:p>
    <w:p w:rsidR="00944D65" w:rsidRPr="00636719" w:rsidRDefault="00636719" w:rsidP="00174C39">
      <w:pPr>
        <w:ind w:firstLineChars="100" w:firstLine="240"/>
        <w:rPr>
          <w:sz w:val="24"/>
          <w:szCs w:val="24"/>
        </w:rPr>
      </w:pPr>
      <w:r>
        <w:rPr>
          <w:noProof/>
          <w:sz w:val="24"/>
          <w:szCs w:val="24"/>
        </w:rPr>
        <w:lastRenderedPageBreak/>
        <w:drawing>
          <wp:inline distT="0" distB="0" distL="0" distR="0">
            <wp:extent cx="5731510" cy="1515544"/>
            <wp:effectExtent l="19050" t="0" r="2540" b="0"/>
            <wp:docPr id="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731510" cy="1515544"/>
                    </a:xfrm>
                    <a:prstGeom prst="rect">
                      <a:avLst/>
                    </a:prstGeom>
                    <a:noFill/>
                    <a:ln w="9525">
                      <a:noFill/>
                      <a:miter lim="800000"/>
                      <a:headEnd/>
                      <a:tailEnd/>
                    </a:ln>
                  </pic:spPr>
                </pic:pic>
              </a:graphicData>
            </a:graphic>
          </wp:inline>
        </w:drawing>
      </w:r>
    </w:p>
    <w:p w:rsidR="0020636D" w:rsidRDefault="005D7827" w:rsidP="00174C39">
      <w:pPr>
        <w:ind w:firstLineChars="100" w:firstLine="240"/>
        <w:rPr>
          <w:sz w:val="24"/>
          <w:szCs w:val="24"/>
        </w:rPr>
      </w:pPr>
      <w:r>
        <w:rPr>
          <w:rFonts w:hint="eastAsia"/>
          <w:sz w:val="24"/>
          <w:szCs w:val="24"/>
        </w:rPr>
        <w:t xml:space="preserve"> $du [-s] 파일명 : 파일의 디스크 사용량을 나타냄</w:t>
      </w:r>
    </w:p>
    <w:p w:rsidR="005D7827" w:rsidRDefault="005D7827" w:rsidP="00174C39">
      <w:pPr>
        <w:ind w:firstLineChars="100" w:firstLine="240"/>
        <w:rPr>
          <w:sz w:val="24"/>
          <w:szCs w:val="24"/>
        </w:rPr>
      </w:pPr>
    </w:p>
    <w:p w:rsidR="005D7827" w:rsidRDefault="005D7827" w:rsidP="005D7827">
      <w:pPr>
        <w:ind w:firstLineChars="100" w:firstLine="240"/>
        <w:rPr>
          <w:sz w:val="24"/>
          <w:szCs w:val="24"/>
        </w:rPr>
      </w:pPr>
      <w:r>
        <w:rPr>
          <w:rFonts w:hint="eastAsia"/>
          <w:sz w:val="24"/>
          <w:szCs w:val="24"/>
        </w:rPr>
        <w:t xml:space="preserve">- </w:t>
      </w:r>
      <w:r>
        <w:rPr>
          <w:rFonts w:hint="eastAsia"/>
          <w:b/>
          <w:sz w:val="24"/>
          <w:szCs w:val="24"/>
        </w:rPr>
        <w:t>아카이브</w:t>
      </w:r>
    </w:p>
    <w:p w:rsidR="00E12525" w:rsidRDefault="005D7827" w:rsidP="005D7827">
      <w:pPr>
        <w:ind w:firstLineChars="100" w:firstLine="240"/>
        <w:rPr>
          <w:sz w:val="24"/>
          <w:szCs w:val="24"/>
        </w:rPr>
      </w:pPr>
      <w:r>
        <w:rPr>
          <w:rFonts w:hint="eastAsia"/>
          <w:sz w:val="24"/>
          <w:szCs w:val="24"/>
        </w:rPr>
        <w:t xml:space="preserve">  </w:t>
      </w:r>
      <w:r w:rsidR="00E12525">
        <w:rPr>
          <w:rFonts w:hint="eastAsia"/>
          <w:sz w:val="24"/>
          <w:szCs w:val="24"/>
        </w:rPr>
        <w:t xml:space="preserve">tar : </w:t>
      </w:r>
      <w:r>
        <w:rPr>
          <w:rFonts w:hint="eastAsia"/>
          <w:sz w:val="24"/>
          <w:szCs w:val="24"/>
        </w:rPr>
        <w:t xml:space="preserve">백업 또는 다른 장소로의 이동을 위해 파일을 묶어 놓은 묶음을 말하며, </w:t>
      </w:r>
    </w:p>
    <w:p w:rsidR="005D7827" w:rsidRDefault="005D7827" w:rsidP="00E12525">
      <w:pPr>
        <w:ind w:firstLineChars="400" w:firstLine="960"/>
        <w:rPr>
          <w:sz w:val="24"/>
          <w:szCs w:val="24"/>
        </w:rPr>
      </w:pPr>
      <w:r>
        <w:rPr>
          <w:rFonts w:hint="eastAsia"/>
          <w:sz w:val="24"/>
          <w:szCs w:val="24"/>
        </w:rPr>
        <w:t>tar(tape arcive)유틸리티를 사용하여 만들거나 푼다</w:t>
      </w:r>
    </w:p>
    <w:p w:rsidR="005D7827" w:rsidRPr="005D7827" w:rsidRDefault="005D7827" w:rsidP="00E12525">
      <w:pPr>
        <w:ind w:firstLineChars="400" w:firstLine="960"/>
        <w:rPr>
          <w:sz w:val="24"/>
          <w:szCs w:val="24"/>
        </w:rPr>
      </w:pPr>
      <w:r>
        <w:rPr>
          <w:rFonts w:hint="eastAsia"/>
          <w:sz w:val="24"/>
          <w:szCs w:val="24"/>
        </w:rPr>
        <w:t xml:space="preserve">$tar </w:t>
      </w:r>
      <w:r>
        <w:rPr>
          <w:sz w:val="24"/>
          <w:szCs w:val="24"/>
        </w:rPr>
        <w:t>–</w:t>
      </w:r>
      <w:r>
        <w:rPr>
          <w:rFonts w:hint="eastAsia"/>
          <w:sz w:val="24"/>
          <w:szCs w:val="24"/>
        </w:rPr>
        <w:t xml:space="preserve">[option]    </w:t>
      </w:r>
      <w:r w:rsidRPr="005D7827">
        <w:rPr>
          <w:rFonts w:hint="eastAsia"/>
          <w:sz w:val="24"/>
          <w:szCs w:val="24"/>
        </w:rPr>
        <w:t>c</w:t>
      </w:r>
      <w:r>
        <w:rPr>
          <w:rFonts w:hint="eastAsia"/>
          <w:sz w:val="24"/>
          <w:szCs w:val="24"/>
        </w:rPr>
        <w:t>(c</w:t>
      </w:r>
      <w:r w:rsidRPr="005D7827">
        <w:rPr>
          <w:rFonts w:hint="eastAsia"/>
          <w:sz w:val="24"/>
          <w:szCs w:val="24"/>
        </w:rPr>
        <w:t>reate</w:t>
      </w:r>
      <w:r>
        <w:rPr>
          <w:rFonts w:hint="eastAsia"/>
          <w:sz w:val="24"/>
          <w:szCs w:val="24"/>
        </w:rPr>
        <w:t>), v(vervose, x(extract), t(table of contents), f(file)</w:t>
      </w:r>
    </w:p>
    <w:p w:rsidR="00E12525" w:rsidRDefault="00E12525" w:rsidP="00174C39">
      <w:pPr>
        <w:ind w:firstLineChars="100" w:firstLine="240"/>
        <w:rPr>
          <w:sz w:val="24"/>
          <w:szCs w:val="24"/>
        </w:rPr>
      </w:pPr>
      <w:r>
        <w:rPr>
          <w:rFonts w:hint="eastAsia"/>
          <w:sz w:val="24"/>
          <w:szCs w:val="24"/>
        </w:rPr>
        <w:t xml:space="preserve">  UNIX에서는 압축을 할 경우 먼저 tar로 여러 파일을 묶은 후에 compress </w:t>
      </w:r>
    </w:p>
    <w:p w:rsidR="005D7827" w:rsidRDefault="00E12525" w:rsidP="00E12525">
      <w:pPr>
        <w:ind w:firstLineChars="200" w:firstLine="480"/>
        <w:rPr>
          <w:sz w:val="24"/>
          <w:szCs w:val="24"/>
        </w:rPr>
      </w:pPr>
      <w:r>
        <w:rPr>
          <w:rFonts w:hint="eastAsia"/>
          <w:sz w:val="24"/>
          <w:szCs w:val="24"/>
        </w:rPr>
        <w:t xml:space="preserve">또는 gzip으로 압축한다.  </w:t>
      </w:r>
    </w:p>
    <w:p w:rsidR="00E12525" w:rsidRDefault="00E12525" w:rsidP="00E12525">
      <w:pPr>
        <w:ind w:firstLineChars="200" w:firstLine="480"/>
        <w:rPr>
          <w:sz w:val="24"/>
          <w:szCs w:val="24"/>
        </w:rPr>
      </w:pPr>
    </w:p>
    <w:p w:rsidR="00E12525" w:rsidRDefault="00E12525" w:rsidP="00E12525">
      <w:pPr>
        <w:ind w:firstLineChars="100" w:firstLine="240"/>
        <w:rPr>
          <w:sz w:val="24"/>
          <w:szCs w:val="24"/>
        </w:rPr>
      </w:pPr>
      <w:r>
        <w:rPr>
          <w:rFonts w:hint="eastAsia"/>
          <w:sz w:val="24"/>
          <w:szCs w:val="24"/>
        </w:rPr>
        <w:t xml:space="preserve">- </w:t>
      </w:r>
      <w:r>
        <w:rPr>
          <w:rFonts w:hint="eastAsia"/>
          <w:b/>
          <w:sz w:val="24"/>
          <w:szCs w:val="24"/>
        </w:rPr>
        <w:t>압축</w:t>
      </w:r>
    </w:p>
    <w:p w:rsidR="00E12525" w:rsidRDefault="00E12525" w:rsidP="00E12525">
      <w:pPr>
        <w:ind w:firstLineChars="100" w:firstLine="240"/>
        <w:rPr>
          <w:sz w:val="24"/>
          <w:szCs w:val="24"/>
        </w:rPr>
      </w:pPr>
      <w:r>
        <w:rPr>
          <w:rFonts w:hint="eastAsia"/>
          <w:sz w:val="24"/>
          <w:szCs w:val="24"/>
        </w:rPr>
        <w:t xml:space="preserve">  </w:t>
      </w:r>
      <w:r>
        <w:rPr>
          <w:sz w:val="24"/>
          <w:szCs w:val="24"/>
        </w:rPr>
        <w:t>C</w:t>
      </w:r>
      <w:r>
        <w:rPr>
          <w:rFonts w:hint="eastAsia"/>
          <w:sz w:val="24"/>
          <w:szCs w:val="24"/>
        </w:rPr>
        <w:t>ompress : 유닉스에서 기본기본으로 제공하는 압축프로그램</w:t>
      </w:r>
      <w:r>
        <w:rPr>
          <w:sz w:val="24"/>
          <w:szCs w:val="24"/>
        </w:rPr>
        <w:t>으로</w:t>
      </w:r>
      <w:r>
        <w:rPr>
          <w:rFonts w:hint="eastAsia"/>
          <w:sz w:val="24"/>
          <w:szCs w:val="24"/>
        </w:rPr>
        <w:t xml:space="preserve"> </w:t>
      </w:r>
    </w:p>
    <w:p w:rsidR="00E12525" w:rsidRDefault="00E12525" w:rsidP="00E12525">
      <w:pPr>
        <w:ind w:firstLineChars="100" w:firstLine="240"/>
        <w:rPr>
          <w:sz w:val="24"/>
          <w:szCs w:val="24"/>
        </w:rPr>
      </w:pPr>
      <w:r>
        <w:rPr>
          <w:rFonts w:hint="eastAsia"/>
          <w:sz w:val="24"/>
          <w:szCs w:val="24"/>
        </w:rPr>
        <w:t xml:space="preserve">      . $compress 파일*</w:t>
      </w:r>
    </w:p>
    <w:p w:rsidR="00E12525" w:rsidRDefault="00E12525" w:rsidP="00E12525">
      <w:pPr>
        <w:ind w:firstLineChars="100" w:firstLine="240"/>
        <w:rPr>
          <w:sz w:val="24"/>
          <w:szCs w:val="24"/>
        </w:rPr>
      </w:pPr>
      <w:r>
        <w:rPr>
          <w:rFonts w:hint="eastAsia"/>
          <w:sz w:val="24"/>
          <w:szCs w:val="24"/>
        </w:rPr>
        <w:t xml:space="preserve">      . $uncompress 파일.Z</w:t>
      </w:r>
    </w:p>
    <w:p w:rsidR="00E12525" w:rsidRDefault="00E12525" w:rsidP="00E12525">
      <w:pPr>
        <w:ind w:firstLineChars="100" w:firstLine="240"/>
        <w:rPr>
          <w:sz w:val="24"/>
          <w:szCs w:val="24"/>
        </w:rPr>
      </w:pPr>
      <w:r>
        <w:rPr>
          <w:rFonts w:hint="eastAsia"/>
          <w:sz w:val="24"/>
          <w:szCs w:val="24"/>
        </w:rPr>
        <w:t xml:space="preserve">  gzip: 윈도즈의 zip프로그램과 유사</w:t>
      </w:r>
    </w:p>
    <w:p w:rsidR="00E12525" w:rsidRDefault="00E12525" w:rsidP="00E12525">
      <w:pPr>
        <w:ind w:firstLineChars="100" w:firstLine="240"/>
        <w:rPr>
          <w:sz w:val="24"/>
          <w:szCs w:val="24"/>
        </w:rPr>
      </w:pPr>
      <w:r>
        <w:rPr>
          <w:rFonts w:hint="eastAsia"/>
          <w:sz w:val="24"/>
          <w:szCs w:val="24"/>
        </w:rPr>
        <w:t xml:space="preserve">      . gzip 파일*</w:t>
      </w:r>
    </w:p>
    <w:p w:rsidR="00E12525" w:rsidRDefault="00E12525" w:rsidP="00E12525">
      <w:pPr>
        <w:ind w:firstLineChars="100" w:firstLine="240"/>
        <w:rPr>
          <w:sz w:val="24"/>
          <w:szCs w:val="24"/>
        </w:rPr>
      </w:pPr>
      <w:r>
        <w:rPr>
          <w:rFonts w:hint="eastAsia"/>
          <w:sz w:val="24"/>
          <w:szCs w:val="24"/>
        </w:rPr>
        <w:t xml:space="preserve">      . gzip </w:t>
      </w:r>
      <w:r>
        <w:rPr>
          <w:sz w:val="24"/>
          <w:szCs w:val="24"/>
        </w:rPr>
        <w:t>–</w:t>
      </w:r>
      <w:r>
        <w:rPr>
          <w:rFonts w:hint="eastAsia"/>
          <w:sz w:val="24"/>
          <w:szCs w:val="24"/>
        </w:rPr>
        <w:t>d 파일.gz</w:t>
      </w:r>
    </w:p>
    <w:p w:rsidR="00E12525" w:rsidRDefault="00E12525" w:rsidP="00E12525">
      <w:pPr>
        <w:ind w:firstLineChars="100" w:firstLine="240"/>
        <w:rPr>
          <w:sz w:val="24"/>
          <w:szCs w:val="24"/>
        </w:rPr>
      </w:pPr>
      <w:r>
        <w:rPr>
          <w:rFonts w:hint="eastAsia"/>
          <w:sz w:val="24"/>
          <w:szCs w:val="24"/>
        </w:rPr>
        <w:t xml:space="preserve">   </w:t>
      </w:r>
    </w:p>
    <w:p w:rsidR="00E12525" w:rsidRDefault="007075B9" w:rsidP="00E12525">
      <w:pPr>
        <w:ind w:firstLineChars="100" w:firstLine="240"/>
        <w:rPr>
          <w:sz w:val="24"/>
          <w:szCs w:val="24"/>
        </w:rPr>
      </w:pPr>
      <w:r>
        <w:rPr>
          <w:rFonts w:hint="eastAsia"/>
          <w:sz w:val="24"/>
          <w:szCs w:val="24"/>
        </w:rPr>
        <w:t>8) AWK</w:t>
      </w:r>
    </w:p>
    <w:p w:rsidR="00E12525" w:rsidRPr="00E12525" w:rsidRDefault="00E12525" w:rsidP="00174C39">
      <w:pPr>
        <w:ind w:firstLineChars="100" w:firstLine="240"/>
        <w:rPr>
          <w:sz w:val="24"/>
          <w:szCs w:val="24"/>
        </w:rPr>
      </w:pPr>
    </w:p>
    <w:p w:rsidR="0020636D" w:rsidRDefault="0020636D" w:rsidP="00174C39">
      <w:pPr>
        <w:ind w:firstLineChars="100" w:firstLine="240"/>
        <w:rPr>
          <w:sz w:val="24"/>
          <w:szCs w:val="24"/>
        </w:rPr>
      </w:pPr>
    </w:p>
    <w:p w:rsidR="0020636D" w:rsidRDefault="0020636D" w:rsidP="00174C39">
      <w:pPr>
        <w:ind w:firstLineChars="100" w:firstLine="240"/>
        <w:rPr>
          <w:sz w:val="24"/>
          <w:szCs w:val="24"/>
        </w:rPr>
      </w:pPr>
    </w:p>
    <w:p w:rsidR="0020636D" w:rsidRDefault="0020636D" w:rsidP="00174C39">
      <w:pPr>
        <w:ind w:firstLineChars="100" w:firstLine="240"/>
        <w:rPr>
          <w:sz w:val="24"/>
          <w:szCs w:val="24"/>
        </w:rPr>
      </w:pPr>
    </w:p>
    <w:p w:rsidR="00174C39" w:rsidRDefault="00174C39" w:rsidP="004D5E59">
      <w:pPr>
        <w:rPr>
          <w:sz w:val="24"/>
          <w:szCs w:val="24"/>
        </w:rPr>
      </w:pPr>
    </w:p>
    <w:p w:rsidR="00DF1237" w:rsidRDefault="00DF1237">
      <w:pPr>
        <w:rPr>
          <w:sz w:val="24"/>
          <w:szCs w:val="24"/>
        </w:rPr>
      </w:pPr>
      <w:r>
        <w:rPr>
          <w:rFonts w:hint="eastAsia"/>
          <w:sz w:val="24"/>
          <w:szCs w:val="24"/>
        </w:rPr>
        <w:t>1</w:t>
      </w:r>
      <w:r w:rsidR="004D5E59">
        <w:rPr>
          <w:rFonts w:hint="eastAsia"/>
          <w:sz w:val="24"/>
          <w:szCs w:val="24"/>
        </w:rPr>
        <w:t>1</w:t>
      </w:r>
      <w:r>
        <w:rPr>
          <w:rFonts w:hint="eastAsia"/>
          <w:sz w:val="24"/>
          <w:szCs w:val="24"/>
        </w:rPr>
        <w:t>. nano Editor사용법</w:t>
      </w:r>
    </w:p>
    <w:p w:rsidR="00DF1237" w:rsidRDefault="00DF1237">
      <w:pPr>
        <w:rPr>
          <w:sz w:val="24"/>
          <w:szCs w:val="24"/>
        </w:rPr>
      </w:pPr>
    </w:p>
    <w:p w:rsidR="00DF1237" w:rsidRDefault="00DF1237">
      <w:pPr>
        <w:rPr>
          <w:sz w:val="24"/>
          <w:szCs w:val="24"/>
        </w:rPr>
      </w:pPr>
      <w:r>
        <w:rPr>
          <w:rFonts w:hint="eastAsia"/>
          <w:noProof/>
          <w:sz w:val="24"/>
          <w:szCs w:val="24"/>
        </w:rPr>
        <w:lastRenderedPageBreak/>
        <w:drawing>
          <wp:inline distT="0" distB="0" distL="0" distR="0">
            <wp:extent cx="5731510" cy="3272648"/>
            <wp:effectExtent l="1905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731510" cy="3272648"/>
                    </a:xfrm>
                    <a:prstGeom prst="rect">
                      <a:avLst/>
                    </a:prstGeom>
                    <a:noFill/>
                    <a:ln w="9525">
                      <a:noFill/>
                      <a:miter lim="800000"/>
                      <a:headEnd/>
                      <a:tailEnd/>
                    </a:ln>
                  </pic:spPr>
                </pic:pic>
              </a:graphicData>
            </a:graphic>
          </wp:inline>
        </w:drawing>
      </w:r>
    </w:p>
    <w:p w:rsidR="00DF1237" w:rsidRDefault="00DF1237">
      <w:pPr>
        <w:rPr>
          <w:sz w:val="24"/>
          <w:szCs w:val="24"/>
        </w:rPr>
      </w:pPr>
    </w:p>
    <w:p w:rsidR="00487DE1" w:rsidRDefault="00DF1237">
      <w:pPr>
        <w:rPr>
          <w:szCs w:val="20"/>
        </w:rPr>
      </w:pPr>
      <w:r w:rsidRPr="002F7A43">
        <w:rPr>
          <w:rFonts w:hint="eastAsia"/>
          <w:szCs w:val="20"/>
        </w:rPr>
        <w:t>^G: Get Help ^O: Write Out ^W :Where is ^K cut Text ^J: Justify ^C :Cur Pos</w:t>
      </w:r>
      <w:r w:rsidR="002F7A43" w:rsidRPr="002F7A43">
        <w:rPr>
          <w:rFonts w:hint="eastAsia"/>
          <w:szCs w:val="20"/>
        </w:rPr>
        <w:t xml:space="preserve"> </w:t>
      </w:r>
      <w:r w:rsidRPr="002F7A43">
        <w:rPr>
          <w:rFonts w:hint="eastAsia"/>
          <w:szCs w:val="20"/>
        </w:rPr>
        <w:t>^Y</w:t>
      </w:r>
      <w:r w:rsidR="002F7A43" w:rsidRPr="002F7A43">
        <w:rPr>
          <w:rFonts w:hint="eastAsia"/>
          <w:szCs w:val="20"/>
        </w:rPr>
        <w:t>:</w:t>
      </w:r>
      <w:r w:rsidRPr="002F7A43">
        <w:rPr>
          <w:rFonts w:hint="eastAsia"/>
          <w:szCs w:val="20"/>
        </w:rPr>
        <w:t xml:space="preserve"> Prev Page</w:t>
      </w:r>
    </w:p>
    <w:p w:rsidR="002F7A43" w:rsidRDefault="002F7A43">
      <w:pPr>
        <w:rPr>
          <w:szCs w:val="20"/>
        </w:rPr>
      </w:pPr>
      <w:r>
        <w:rPr>
          <w:rFonts w:hint="eastAsia"/>
          <w:szCs w:val="20"/>
        </w:rPr>
        <w:t xml:space="preserve">^X: Exit      ^R: read file   ^\:replace   ^U un cut ^T: To spell        </w:t>
      </w:r>
    </w:p>
    <w:p w:rsidR="00F35CD0" w:rsidRDefault="00F35CD0">
      <w:pPr>
        <w:rPr>
          <w:szCs w:val="20"/>
        </w:rPr>
      </w:pPr>
    </w:p>
    <w:p w:rsidR="00F35CD0" w:rsidRPr="00F35CD0" w:rsidRDefault="00F35CD0" w:rsidP="00F35CD0">
      <w:pPr>
        <w:widowControl/>
        <w:wordWrap/>
        <w:autoSpaceDE/>
        <w:autoSpaceDN/>
        <w:jc w:val="left"/>
        <w:rPr>
          <w:rFonts w:ascii="Arial" w:eastAsia="굴림" w:hAnsi="Arial" w:cs="Arial"/>
          <w:color w:val="8A837E"/>
          <w:kern w:val="0"/>
          <w:sz w:val="24"/>
          <w:szCs w:val="24"/>
          <w:shd w:val="clear" w:color="auto" w:fill="FFFFFF"/>
        </w:rPr>
      </w:pPr>
      <w:r w:rsidRPr="00F35CD0">
        <w:rPr>
          <w:rFonts w:ascii="Arial" w:eastAsia="굴림" w:hAnsi="Arial" w:cs="Arial"/>
          <w:color w:val="8A837E"/>
          <w:kern w:val="0"/>
          <w:sz w:val="24"/>
          <w:szCs w:val="24"/>
          <w:shd w:val="clear" w:color="auto" w:fill="FFFFFF"/>
        </w:rPr>
        <w:t>ctrl+^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블럭지정하기</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w:t>
      </w:r>
      <w:r w:rsidRPr="00F35CD0">
        <w:rPr>
          <w:rFonts w:ascii="Arial" w:eastAsia="굴림" w:hAnsi="Arial" w:cs="Arial"/>
          <w:color w:val="8A837E"/>
          <w:kern w:val="0"/>
          <w:sz w:val="24"/>
          <w:szCs w:val="24"/>
          <w:shd w:val="clear" w:color="auto" w:fill="FFFFFF"/>
        </w:rPr>
        <w:t>흰색만</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선택한</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것임</w:t>
      </w:r>
      <w:r w:rsidRPr="00F35CD0">
        <w:rPr>
          <w:rFonts w:ascii="Arial" w:eastAsia="굴림" w:hAnsi="Arial" w:cs="Arial"/>
          <w:color w:val="8A837E"/>
          <w:kern w:val="0"/>
          <w:sz w:val="24"/>
          <w:szCs w:val="24"/>
          <w:shd w:val="clear" w:color="auto" w:fill="FFFFFF"/>
        </w:rPr>
        <w:t>)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alt-^     alt-shift-6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선택</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종료후</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컷버퍼에</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복사</w:t>
      </w:r>
      <w:r w:rsidRPr="00F35CD0">
        <w:rPr>
          <w:rFonts w:ascii="Arial" w:eastAsia="굴림" w:hAnsi="Arial" w:cs="Arial"/>
          <w:color w:val="8A837E"/>
          <w:kern w:val="0"/>
          <w:sz w:val="24"/>
          <w:szCs w:val="24"/>
          <w:shd w:val="clear" w:color="auto" w:fill="FFFFFF"/>
        </w:rPr>
        <w:t>,</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선택</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없으면</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현재</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라인을</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복사</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 xml:space="preserve">^U                              </w:t>
      </w:r>
      <w:r w:rsidRPr="00F35CD0">
        <w:rPr>
          <w:rFonts w:ascii="Arial" w:eastAsia="굴림" w:hAnsi="Arial" w:cs="Arial"/>
          <w:color w:val="8A837E"/>
          <w:kern w:val="0"/>
          <w:sz w:val="24"/>
          <w:szCs w:val="24"/>
          <w:shd w:val="clear" w:color="auto" w:fill="FFFFFF"/>
        </w:rPr>
        <w:t>붙여넣기</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 xml:space="preserve">^K                              </w:t>
      </w:r>
      <w:r w:rsidRPr="00F35CD0">
        <w:rPr>
          <w:rFonts w:ascii="Arial" w:eastAsia="굴림" w:hAnsi="Arial" w:cs="Arial"/>
          <w:color w:val="8A837E"/>
          <w:kern w:val="0"/>
          <w:sz w:val="24"/>
          <w:szCs w:val="24"/>
          <w:shd w:val="clear" w:color="auto" w:fill="FFFFFF"/>
        </w:rPr>
        <w:t>잘라내기</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 xml:space="preserve">alt-R                           </w:t>
      </w:r>
      <w:r w:rsidRPr="00F35CD0">
        <w:rPr>
          <w:rFonts w:ascii="Arial" w:eastAsia="굴림" w:hAnsi="Arial" w:cs="Arial"/>
          <w:color w:val="8A837E"/>
          <w:kern w:val="0"/>
          <w:sz w:val="24"/>
          <w:szCs w:val="24"/>
          <w:shd w:val="clear" w:color="auto" w:fill="FFFFFF"/>
        </w:rPr>
        <w:t>바꾸기</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alt-G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지정한</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라인</w:t>
      </w:r>
      <w:r w:rsidRPr="00F35CD0">
        <w:rPr>
          <w:rFonts w:ascii="Arial" w:eastAsia="굴림" w:hAnsi="Arial" w:cs="Arial"/>
          <w:color w:val="8A837E"/>
          <w:kern w:val="0"/>
          <w:sz w:val="24"/>
          <w:szCs w:val="24"/>
          <w:shd w:val="clear" w:color="auto" w:fill="FFFFFF"/>
        </w:rPr>
        <w:t>,</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컬럼으로</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이동</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alt-W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마지막</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검색</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반복</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^W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원하는</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문자열</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찾기</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^G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도움말</w:t>
      </w:r>
      <w:r w:rsidRPr="00F35CD0">
        <w:rPr>
          <w:rFonts w:ascii="Arial" w:eastAsia="굴림" w:hAnsi="Arial" w:cs="Arial"/>
          <w:color w:val="8A837E"/>
          <w:kern w:val="0"/>
          <w:sz w:val="24"/>
          <w:szCs w:val="24"/>
          <w:shd w:val="clear" w:color="auto" w:fill="FFFFFF"/>
        </w:rPr>
        <w:t> </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^O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새로운</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파일</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생성</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 xml:space="preserve">^X                              </w:t>
      </w:r>
      <w:r w:rsidRPr="00F35CD0">
        <w:rPr>
          <w:rFonts w:ascii="Arial" w:eastAsia="굴림" w:hAnsi="Arial" w:cs="Arial"/>
          <w:color w:val="8A837E"/>
          <w:kern w:val="0"/>
          <w:sz w:val="24"/>
          <w:szCs w:val="24"/>
          <w:shd w:val="clear" w:color="auto" w:fill="FFFFFF"/>
        </w:rPr>
        <w:t>종료</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^R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파일을</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읽어오기</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alt-T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커서부터</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파일</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끝까지</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잘라내기</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alt-+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화면을</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줄</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단위로</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이동</w:t>
      </w:r>
      <w:r w:rsidRPr="00F35CD0">
        <w:rPr>
          <w:rFonts w:ascii="Arial" w:eastAsia="굴림" w:hAnsi="Arial" w:cs="Arial"/>
          <w:color w:val="8A837E"/>
          <w:kern w:val="0"/>
          <w:sz w:val="24"/>
          <w:szCs w:val="24"/>
        </w:rPr>
        <w:br/>
      </w:r>
      <w:r w:rsidRPr="00F35CD0">
        <w:rPr>
          <w:rFonts w:ascii="Arial" w:eastAsia="굴림" w:hAnsi="Arial" w:cs="Arial"/>
          <w:color w:val="8A837E"/>
          <w:kern w:val="0"/>
          <w:sz w:val="24"/>
          <w:szCs w:val="24"/>
          <w:shd w:val="clear" w:color="auto" w:fill="FFFFFF"/>
        </w:rPr>
        <w:t>alt--                           </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화면을</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줄</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단위로</w:t>
      </w:r>
      <w:r w:rsidRPr="00F35CD0">
        <w:rPr>
          <w:rFonts w:ascii="Arial" w:eastAsia="굴림" w:hAnsi="Arial" w:cs="Arial"/>
          <w:color w:val="8A837E"/>
          <w:kern w:val="0"/>
          <w:sz w:val="24"/>
          <w:szCs w:val="24"/>
        </w:rPr>
        <w:t> </w:t>
      </w:r>
      <w:r w:rsidRPr="00F35CD0">
        <w:rPr>
          <w:rFonts w:ascii="Arial" w:eastAsia="굴림" w:hAnsi="Arial" w:cs="Arial"/>
          <w:color w:val="8A837E"/>
          <w:kern w:val="0"/>
          <w:sz w:val="24"/>
          <w:szCs w:val="24"/>
          <w:shd w:val="clear" w:color="auto" w:fill="FFFFFF"/>
        </w:rPr>
        <w:t>이동</w:t>
      </w:r>
    </w:p>
    <w:p w:rsidR="00D00E0F" w:rsidRDefault="00D00E0F">
      <w:pPr>
        <w:rPr>
          <w:rFonts w:eastAsiaTheme="minorHAnsi"/>
          <w:sz w:val="24"/>
          <w:szCs w:val="24"/>
        </w:rPr>
      </w:pPr>
    </w:p>
    <w:p w:rsidR="00F35CD0" w:rsidRPr="00026F32" w:rsidRDefault="00F35CD0">
      <w:pPr>
        <w:rPr>
          <w:rFonts w:eastAsiaTheme="minorHAnsi"/>
          <w:sz w:val="24"/>
          <w:szCs w:val="24"/>
        </w:rPr>
      </w:pPr>
      <w:r w:rsidRPr="00026F32">
        <w:rPr>
          <w:rFonts w:eastAsiaTheme="minorHAnsi" w:hint="eastAsia"/>
          <w:sz w:val="24"/>
          <w:szCs w:val="24"/>
        </w:rPr>
        <w:t>1</w:t>
      </w:r>
      <w:r w:rsidR="004D5E59">
        <w:rPr>
          <w:rFonts w:eastAsiaTheme="minorHAnsi" w:hint="eastAsia"/>
          <w:sz w:val="24"/>
          <w:szCs w:val="24"/>
        </w:rPr>
        <w:t>2</w:t>
      </w:r>
      <w:r w:rsidRPr="00026F32">
        <w:rPr>
          <w:rFonts w:eastAsiaTheme="minorHAnsi" w:hint="eastAsia"/>
          <w:sz w:val="24"/>
          <w:szCs w:val="24"/>
        </w:rPr>
        <w:t>. Package Manager</w:t>
      </w:r>
    </w:p>
    <w:p w:rsidR="00F35CD0" w:rsidRPr="00026F32" w:rsidRDefault="00F35CD0">
      <w:pPr>
        <w:rPr>
          <w:rFonts w:eastAsiaTheme="minorHAnsi"/>
          <w:sz w:val="24"/>
          <w:szCs w:val="24"/>
        </w:rPr>
      </w:pPr>
      <w:r w:rsidRPr="00026F32">
        <w:rPr>
          <w:rFonts w:eastAsiaTheme="minorHAnsi" w:hint="eastAsia"/>
          <w:sz w:val="24"/>
          <w:szCs w:val="24"/>
        </w:rPr>
        <w:t xml:space="preserve">   LINUX의 package manager에는 apt와 </w:t>
      </w:r>
      <w:r w:rsidR="009E53E4" w:rsidRPr="00026F32">
        <w:rPr>
          <w:rFonts w:eastAsiaTheme="minorHAnsi" w:hint="eastAsia"/>
          <w:sz w:val="24"/>
          <w:szCs w:val="24"/>
        </w:rPr>
        <w:t>yam이 있음.</w:t>
      </w:r>
    </w:p>
    <w:p w:rsidR="009E53E4" w:rsidRPr="00026F32" w:rsidRDefault="009E53E4">
      <w:pPr>
        <w:rPr>
          <w:rFonts w:eastAsiaTheme="minorHAnsi"/>
          <w:sz w:val="24"/>
          <w:szCs w:val="24"/>
        </w:rPr>
      </w:pPr>
      <w:r w:rsidRPr="00026F32">
        <w:rPr>
          <w:rFonts w:eastAsiaTheme="minorHAnsi" w:hint="eastAsia"/>
          <w:sz w:val="24"/>
          <w:szCs w:val="24"/>
        </w:rPr>
        <w:t xml:space="preserve">  1)  sudo apt-get update; 로 update대상 catalog를 읽음</w:t>
      </w:r>
    </w:p>
    <w:p w:rsidR="009E53E4" w:rsidRPr="00026F32" w:rsidRDefault="009E53E4">
      <w:pPr>
        <w:rPr>
          <w:rFonts w:eastAsiaTheme="minorHAnsi"/>
          <w:sz w:val="24"/>
          <w:szCs w:val="24"/>
        </w:rPr>
      </w:pPr>
      <w:r w:rsidRPr="00026F32">
        <w:rPr>
          <w:rFonts w:eastAsiaTheme="minorHAnsi" w:hint="eastAsia"/>
          <w:sz w:val="24"/>
          <w:szCs w:val="24"/>
        </w:rPr>
        <w:t xml:space="preserve">  2)  sudo apt-cache search htop</w:t>
      </w:r>
    </w:p>
    <w:p w:rsidR="009E53E4" w:rsidRPr="00026F32" w:rsidRDefault="009E53E4">
      <w:pPr>
        <w:rPr>
          <w:rFonts w:eastAsiaTheme="minorHAnsi"/>
          <w:sz w:val="24"/>
          <w:szCs w:val="24"/>
        </w:rPr>
      </w:pPr>
      <w:r w:rsidRPr="00026F32">
        <w:rPr>
          <w:rFonts w:eastAsiaTheme="minorHAnsi" w:hint="eastAsia"/>
          <w:sz w:val="24"/>
          <w:szCs w:val="24"/>
        </w:rPr>
        <w:lastRenderedPageBreak/>
        <w:t xml:space="preserve">  3)  sudo apt-get install htop</w:t>
      </w:r>
    </w:p>
    <w:p w:rsidR="009E53E4" w:rsidRPr="00026F32" w:rsidRDefault="009E53E4">
      <w:pPr>
        <w:rPr>
          <w:rFonts w:eastAsiaTheme="minorHAnsi"/>
          <w:sz w:val="24"/>
          <w:szCs w:val="24"/>
        </w:rPr>
      </w:pPr>
      <w:r w:rsidRPr="00026F32">
        <w:rPr>
          <w:rFonts w:eastAsiaTheme="minorHAnsi" w:hint="eastAsia"/>
          <w:sz w:val="24"/>
          <w:szCs w:val="24"/>
        </w:rPr>
        <w:t xml:space="preserve">  1) ~ 3)의 순으로 package를 install.</w:t>
      </w:r>
    </w:p>
    <w:p w:rsidR="009E53E4" w:rsidRPr="00026F32" w:rsidRDefault="009E53E4">
      <w:pPr>
        <w:rPr>
          <w:rFonts w:eastAsiaTheme="minorHAnsi"/>
          <w:sz w:val="24"/>
          <w:szCs w:val="24"/>
        </w:rPr>
      </w:pPr>
      <w:r w:rsidRPr="00026F32">
        <w:rPr>
          <w:rFonts w:eastAsiaTheme="minorHAnsi" w:hint="eastAsia"/>
          <w:sz w:val="24"/>
          <w:szCs w:val="24"/>
        </w:rPr>
        <w:t xml:space="preserve">  4)  sudo apt-get upgrade htop</w:t>
      </w:r>
    </w:p>
    <w:p w:rsidR="00C8381B" w:rsidRDefault="00C8381B">
      <w:pPr>
        <w:rPr>
          <w:rFonts w:eastAsiaTheme="minorHAnsi"/>
          <w:sz w:val="24"/>
          <w:szCs w:val="24"/>
        </w:rPr>
      </w:pPr>
      <w:r w:rsidRPr="00026F32">
        <w:rPr>
          <w:rFonts w:eastAsiaTheme="minorHAnsi" w:hint="eastAsia"/>
          <w:sz w:val="24"/>
          <w:szCs w:val="24"/>
        </w:rPr>
        <w:t xml:space="preserve">  5)  sudo apt-get remove htop : 삭제</w:t>
      </w:r>
    </w:p>
    <w:p w:rsidR="00D00E0F" w:rsidRPr="00026F32" w:rsidRDefault="00D00E0F">
      <w:pPr>
        <w:rPr>
          <w:rFonts w:eastAsiaTheme="minorHAnsi"/>
          <w:sz w:val="24"/>
          <w:szCs w:val="24"/>
        </w:rPr>
      </w:pPr>
      <w:r>
        <w:rPr>
          <w:rFonts w:eastAsiaTheme="minorHAnsi" w:hint="eastAsia"/>
          <w:sz w:val="24"/>
          <w:szCs w:val="24"/>
        </w:rPr>
        <w:t xml:space="preserve">  6)  sudo apt-get purge apache : 더욱 강력함.</w:t>
      </w:r>
    </w:p>
    <w:p w:rsidR="00C8381B" w:rsidRPr="00026F32" w:rsidRDefault="00C8381B">
      <w:pPr>
        <w:rPr>
          <w:rFonts w:eastAsiaTheme="minorHAnsi"/>
          <w:sz w:val="24"/>
          <w:szCs w:val="24"/>
        </w:rPr>
      </w:pPr>
      <w:r w:rsidRPr="00026F32">
        <w:rPr>
          <w:rFonts w:eastAsiaTheme="minorHAnsi" w:hint="eastAsia"/>
          <w:sz w:val="24"/>
          <w:szCs w:val="24"/>
        </w:rPr>
        <w:t xml:space="preserve">  </w:t>
      </w:r>
      <w:r w:rsidR="00D00E0F">
        <w:rPr>
          <w:rFonts w:eastAsiaTheme="minorHAnsi" w:hint="eastAsia"/>
          <w:sz w:val="24"/>
          <w:szCs w:val="24"/>
        </w:rPr>
        <w:t xml:space="preserve">* </w:t>
      </w:r>
      <w:r w:rsidRPr="00026F32">
        <w:rPr>
          <w:rFonts w:eastAsiaTheme="minorHAnsi" w:hint="eastAsia"/>
          <w:sz w:val="24"/>
          <w:szCs w:val="24"/>
        </w:rPr>
        <w:t xml:space="preserve">htop은 sudo htop을 하는 것이 좋다. </w:t>
      </w:r>
    </w:p>
    <w:p w:rsidR="00C8381B" w:rsidRDefault="00D00E0F">
      <w:pPr>
        <w:rPr>
          <w:rFonts w:eastAsiaTheme="minorHAnsi"/>
          <w:sz w:val="24"/>
          <w:szCs w:val="24"/>
        </w:rPr>
      </w:pPr>
      <w:r>
        <w:rPr>
          <w:rFonts w:eastAsiaTheme="minorHAnsi" w:hint="eastAsia"/>
          <w:sz w:val="24"/>
          <w:szCs w:val="24"/>
        </w:rPr>
        <w:t xml:space="preserve">  * Bitnami LAMP는 </w:t>
      </w:r>
      <w:r w:rsidR="00A15410">
        <w:rPr>
          <w:rFonts w:eastAsiaTheme="minorHAnsi" w:hint="eastAsia"/>
          <w:sz w:val="24"/>
          <w:szCs w:val="24"/>
        </w:rPr>
        <w:t>/otc/lampstack~/uninstall</w:t>
      </w:r>
    </w:p>
    <w:p w:rsidR="00A15410" w:rsidRPr="00026F32" w:rsidRDefault="00A15410">
      <w:pPr>
        <w:rPr>
          <w:rFonts w:eastAsiaTheme="minorHAnsi"/>
          <w:sz w:val="24"/>
          <w:szCs w:val="24"/>
        </w:rPr>
      </w:pPr>
    </w:p>
    <w:p w:rsidR="00C8381B" w:rsidRPr="00026F32" w:rsidRDefault="00C8381B">
      <w:pPr>
        <w:rPr>
          <w:rFonts w:eastAsiaTheme="minorHAnsi"/>
          <w:sz w:val="24"/>
          <w:szCs w:val="24"/>
        </w:rPr>
      </w:pPr>
      <w:r w:rsidRPr="00026F32">
        <w:rPr>
          <w:rFonts w:eastAsiaTheme="minorHAnsi" w:hint="eastAsia"/>
          <w:sz w:val="24"/>
          <w:szCs w:val="24"/>
        </w:rPr>
        <w:t>1</w:t>
      </w:r>
      <w:r w:rsidR="004D5E59">
        <w:rPr>
          <w:rFonts w:eastAsiaTheme="minorHAnsi" w:hint="eastAsia"/>
          <w:sz w:val="24"/>
          <w:szCs w:val="24"/>
        </w:rPr>
        <w:t>3</w:t>
      </w:r>
      <w:r w:rsidRPr="00026F32">
        <w:rPr>
          <w:rFonts w:eastAsiaTheme="minorHAnsi" w:hint="eastAsia"/>
          <w:sz w:val="24"/>
          <w:szCs w:val="24"/>
        </w:rPr>
        <w:t>. file을 다운로드 받을경우</w:t>
      </w:r>
    </w:p>
    <w:p w:rsidR="00C8381B" w:rsidRPr="00026F32" w:rsidRDefault="00A15410">
      <w:pPr>
        <w:rPr>
          <w:rFonts w:eastAsiaTheme="minorHAnsi"/>
          <w:sz w:val="24"/>
          <w:szCs w:val="24"/>
        </w:rPr>
      </w:pPr>
      <w:r>
        <w:rPr>
          <w:rFonts w:eastAsiaTheme="minorHAnsi" w:hint="eastAsia"/>
          <w:sz w:val="24"/>
          <w:szCs w:val="24"/>
        </w:rPr>
        <w:t xml:space="preserve">  </w:t>
      </w:r>
      <w:r w:rsidR="00C8381B" w:rsidRPr="00026F32">
        <w:rPr>
          <w:rFonts w:eastAsiaTheme="minorHAnsi" w:hint="eastAsia"/>
          <w:sz w:val="24"/>
          <w:szCs w:val="24"/>
        </w:rPr>
        <w:t>1) wget을 사용</w:t>
      </w:r>
    </w:p>
    <w:p w:rsidR="00C8381B" w:rsidRPr="00026F32" w:rsidRDefault="00C8381B">
      <w:pPr>
        <w:rPr>
          <w:rFonts w:eastAsiaTheme="minorHAnsi"/>
          <w:sz w:val="24"/>
          <w:szCs w:val="24"/>
        </w:rPr>
      </w:pPr>
      <w:r w:rsidRPr="00026F32">
        <w:rPr>
          <w:rFonts w:eastAsiaTheme="minorHAnsi" w:hint="eastAsia"/>
          <w:sz w:val="24"/>
          <w:szCs w:val="24"/>
        </w:rPr>
        <w:t xml:space="preserve"> </w:t>
      </w:r>
      <w:r w:rsidR="00A15410">
        <w:rPr>
          <w:rFonts w:eastAsiaTheme="minorHAnsi" w:hint="eastAsia"/>
          <w:sz w:val="24"/>
          <w:szCs w:val="24"/>
        </w:rPr>
        <w:t xml:space="preserve">  </w:t>
      </w:r>
      <w:r w:rsidRPr="00026F32">
        <w:rPr>
          <w:rFonts w:eastAsiaTheme="minorHAnsi" w:hint="eastAsia"/>
          <w:sz w:val="24"/>
          <w:szCs w:val="24"/>
        </w:rPr>
        <w:t xml:space="preserve"> </w:t>
      </w:r>
      <w:r w:rsidR="00026F32">
        <w:rPr>
          <w:rFonts w:eastAsiaTheme="minorHAnsi" w:hint="eastAsia"/>
          <w:sz w:val="24"/>
          <w:szCs w:val="24"/>
        </w:rPr>
        <w:t>wget url/.*</w:t>
      </w:r>
    </w:p>
    <w:p w:rsidR="00C8381B" w:rsidRDefault="00A15410">
      <w:pPr>
        <w:rPr>
          <w:rFonts w:eastAsiaTheme="minorHAnsi"/>
          <w:sz w:val="24"/>
          <w:szCs w:val="24"/>
        </w:rPr>
      </w:pPr>
      <w:r>
        <w:rPr>
          <w:rFonts w:eastAsiaTheme="minorHAnsi" w:hint="eastAsia"/>
          <w:sz w:val="24"/>
          <w:szCs w:val="24"/>
        </w:rPr>
        <w:t xml:space="preserve">  </w:t>
      </w:r>
      <w:r w:rsidR="00C8381B" w:rsidRPr="00026F32">
        <w:rPr>
          <w:rFonts w:eastAsiaTheme="minorHAnsi" w:hint="eastAsia"/>
          <w:sz w:val="24"/>
          <w:szCs w:val="24"/>
        </w:rPr>
        <w:t>2) git을 활용</w:t>
      </w:r>
    </w:p>
    <w:p w:rsidR="00026F32" w:rsidRDefault="00026F32">
      <w:pPr>
        <w:rPr>
          <w:rFonts w:eastAsiaTheme="minorHAnsi"/>
          <w:sz w:val="24"/>
          <w:szCs w:val="24"/>
        </w:rPr>
      </w:pPr>
      <w:r>
        <w:rPr>
          <w:rFonts w:eastAsiaTheme="minorHAnsi" w:hint="eastAsia"/>
          <w:sz w:val="24"/>
          <w:szCs w:val="24"/>
        </w:rPr>
        <w:t xml:space="preserve">  </w:t>
      </w:r>
      <w:r w:rsidR="00A15410">
        <w:rPr>
          <w:rFonts w:eastAsiaTheme="minorHAnsi" w:hint="eastAsia"/>
          <w:sz w:val="24"/>
          <w:szCs w:val="24"/>
        </w:rPr>
        <w:t xml:space="preserve">  </w:t>
      </w:r>
      <w:r>
        <w:rPr>
          <w:rFonts w:eastAsiaTheme="minorHAnsi" w:hint="eastAsia"/>
          <w:sz w:val="24"/>
          <w:szCs w:val="24"/>
        </w:rPr>
        <w:t>git clone https://www.github/edslclee/*.git * directory명</w:t>
      </w:r>
    </w:p>
    <w:p w:rsidR="00026F32" w:rsidRDefault="00026F32">
      <w:pPr>
        <w:rPr>
          <w:rFonts w:eastAsiaTheme="minorHAnsi"/>
          <w:sz w:val="24"/>
          <w:szCs w:val="24"/>
        </w:rPr>
      </w:pPr>
    </w:p>
    <w:p w:rsidR="00B55A2F" w:rsidRPr="00C46133" w:rsidRDefault="00026F32" w:rsidP="00B55A2F">
      <w:pPr>
        <w:rPr>
          <w:color w:val="FF0000"/>
          <w:sz w:val="24"/>
          <w:szCs w:val="24"/>
        </w:rPr>
      </w:pPr>
      <w:r>
        <w:rPr>
          <w:rFonts w:eastAsiaTheme="minorHAnsi" w:hint="eastAsia"/>
          <w:sz w:val="24"/>
          <w:szCs w:val="24"/>
        </w:rPr>
        <w:t>1</w:t>
      </w:r>
      <w:r w:rsidR="004D5E59">
        <w:rPr>
          <w:rFonts w:eastAsiaTheme="minorHAnsi" w:hint="eastAsia"/>
          <w:sz w:val="24"/>
          <w:szCs w:val="24"/>
        </w:rPr>
        <w:t>4</w:t>
      </w:r>
      <w:r>
        <w:rPr>
          <w:rFonts w:eastAsiaTheme="minorHAnsi" w:hint="eastAsia"/>
          <w:sz w:val="24"/>
          <w:szCs w:val="24"/>
        </w:rPr>
        <w:t>. IO redirection</w:t>
      </w:r>
      <w:r w:rsidR="00B55A2F">
        <w:rPr>
          <w:rFonts w:eastAsiaTheme="minorHAnsi" w:hint="eastAsia"/>
          <w:sz w:val="24"/>
          <w:szCs w:val="24"/>
        </w:rPr>
        <w:t xml:space="preserve"> </w:t>
      </w:r>
      <w:r w:rsidR="00B55A2F" w:rsidRPr="00C46133">
        <w:rPr>
          <w:rFonts w:hint="eastAsia"/>
          <w:color w:val="FF0000"/>
          <w:sz w:val="24"/>
          <w:szCs w:val="24"/>
        </w:rPr>
        <w:t xml:space="preserve">* </w:t>
      </w:r>
      <w:r w:rsidR="00B55A2F" w:rsidRPr="00C46133">
        <w:rPr>
          <w:color w:val="FF0000"/>
          <w:sz w:val="24"/>
          <w:szCs w:val="24"/>
        </w:rPr>
        <w:t>http://slideplayer.com/slide/5117573/</w:t>
      </w:r>
      <w:r w:rsidR="00B55A2F" w:rsidRPr="00C46133">
        <w:rPr>
          <w:rFonts w:hint="eastAsia"/>
          <w:color w:val="FF0000"/>
          <w:sz w:val="24"/>
          <w:szCs w:val="24"/>
        </w:rPr>
        <w:t xml:space="preserve"> 참고필요 (shell script)</w:t>
      </w:r>
    </w:p>
    <w:p w:rsidR="00026F32" w:rsidRDefault="00026F32">
      <w:pPr>
        <w:rPr>
          <w:rFonts w:eastAsiaTheme="minorHAnsi"/>
          <w:sz w:val="24"/>
          <w:szCs w:val="24"/>
        </w:rPr>
      </w:pPr>
    </w:p>
    <w:p w:rsidR="00C46133" w:rsidRDefault="00A15410">
      <w:pPr>
        <w:rPr>
          <w:rFonts w:eastAsiaTheme="minorHAnsi"/>
          <w:sz w:val="24"/>
          <w:szCs w:val="24"/>
        </w:rPr>
      </w:pPr>
      <w:r>
        <w:rPr>
          <w:rFonts w:eastAsiaTheme="minorHAnsi" w:hint="eastAsia"/>
          <w:sz w:val="24"/>
          <w:szCs w:val="24"/>
        </w:rPr>
        <w:t xml:space="preserve">  </w:t>
      </w:r>
      <w:r w:rsidR="00026F32">
        <w:rPr>
          <w:rFonts w:eastAsiaTheme="minorHAnsi" w:hint="eastAsia"/>
          <w:sz w:val="24"/>
          <w:szCs w:val="24"/>
        </w:rPr>
        <w:t xml:space="preserve">1) </w:t>
      </w:r>
      <w:r w:rsidR="00C46133">
        <w:rPr>
          <w:rFonts w:eastAsiaTheme="minorHAnsi" w:hint="eastAsia"/>
          <w:sz w:val="24"/>
          <w:szCs w:val="24"/>
        </w:rPr>
        <w:t>stdout</w:t>
      </w:r>
      <w:r w:rsidR="00B55A2F">
        <w:rPr>
          <w:rFonts w:eastAsiaTheme="minorHAnsi" w:hint="eastAsia"/>
          <w:sz w:val="24"/>
          <w:szCs w:val="24"/>
        </w:rPr>
        <w:t>의 redirection</w:t>
      </w:r>
    </w:p>
    <w:p w:rsidR="00026F32" w:rsidRDefault="00C46133">
      <w:pPr>
        <w:rPr>
          <w:rFonts w:eastAsiaTheme="minorHAnsi"/>
          <w:sz w:val="24"/>
          <w:szCs w:val="24"/>
        </w:rPr>
      </w:pPr>
      <w:r>
        <w:rPr>
          <w:rFonts w:eastAsiaTheme="minorHAnsi" w:hint="eastAsia"/>
          <w:sz w:val="24"/>
          <w:szCs w:val="24"/>
        </w:rPr>
        <w:t xml:space="preserve">  </w:t>
      </w:r>
      <w:r w:rsidR="00026F32">
        <w:rPr>
          <w:rFonts w:eastAsiaTheme="minorHAnsi" w:hint="eastAsia"/>
          <w:sz w:val="24"/>
          <w:szCs w:val="24"/>
        </w:rPr>
        <w:t xml:space="preserve">ls -l &gt; result.text  : ls -l의 출력 결과를 result.txt에 </w:t>
      </w:r>
    </w:p>
    <w:p w:rsidR="00026F32" w:rsidRPr="00026F32" w:rsidRDefault="00026F32">
      <w:pPr>
        <w:rPr>
          <w:rFonts w:eastAsiaTheme="minorHAnsi"/>
          <w:sz w:val="24"/>
          <w:szCs w:val="24"/>
        </w:rPr>
      </w:pPr>
      <w:r>
        <w:rPr>
          <w:rFonts w:eastAsiaTheme="minorHAnsi" w:hint="eastAsia"/>
          <w:sz w:val="24"/>
          <w:szCs w:val="24"/>
        </w:rPr>
        <w:t xml:space="preserve">  cat result.txt  : 출력하기</w:t>
      </w:r>
    </w:p>
    <w:p w:rsidR="00026F32" w:rsidRDefault="00026F32">
      <w:pPr>
        <w:rPr>
          <w:szCs w:val="20"/>
        </w:rPr>
      </w:pPr>
      <w:r>
        <w:rPr>
          <w:rFonts w:hint="eastAsia"/>
          <w:szCs w:val="20"/>
        </w:rPr>
        <w:t xml:space="preserve">  </w:t>
      </w:r>
    </w:p>
    <w:p w:rsidR="00050519" w:rsidRPr="00C46133" w:rsidRDefault="00050519">
      <w:pPr>
        <w:rPr>
          <w:sz w:val="24"/>
          <w:szCs w:val="24"/>
        </w:rPr>
      </w:pPr>
      <w:r w:rsidRPr="00C46133">
        <w:rPr>
          <w:rFonts w:hint="eastAsia"/>
          <w:sz w:val="24"/>
          <w:szCs w:val="24"/>
        </w:rPr>
        <w:t xml:space="preserve">- rm test.txt &gt; log.txt명령어를 사용 할 경우 test.txt가 존재하지 않으면 </w:t>
      </w:r>
    </w:p>
    <w:p w:rsidR="00C46133" w:rsidRDefault="00050519">
      <w:pPr>
        <w:rPr>
          <w:sz w:val="24"/>
          <w:szCs w:val="24"/>
        </w:rPr>
      </w:pPr>
      <w:r w:rsidRPr="00C46133">
        <w:rPr>
          <w:rFonts w:hint="eastAsia"/>
          <w:sz w:val="24"/>
          <w:szCs w:val="24"/>
        </w:rPr>
        <w:t xml:space="preserve">  screen상으로 error message가 출력됨.</w:t>
      </w:r>
      <w:r w:rsidR="00C46133" w:rsidRPr="00C46133">
        <w:rPr>
          <w:rFonts w:hint="eastAsia"/>
          <w:sz w:val="24"/>
          <w:szCs w:val="24"/>
        </w:rPr>
        <w:t xml:space="preserve"> 이는 rm test.txt &gt; log.txt는 </w:t>
      </w:r>
    </w:p>
    <w:p w:rsidR="00C46133" w:rsidRDefault="00C46133">
      <w:pPr>
        <w:rPr>
          <w:sz w:val="24"/>
          <w:szCs w:val="24"/>
        </w:rPr>
      </w:pPr>
      <w:r>
        <w:rPr>
          <w:rFonts w:hint="eastAsia"/>
          <w:sz w:val="24"/>
          <w:szCs w:val="24"/>
        </w:rPr>
        <w:t xml:space="preserve">  </w:t>
      </w:r>
      <w:r w:rsidRPr="00C46133">
        <w:rPr>
          <w:rFonts w:hint="eastAsia"/>
          <w:sz w:val="24"/>
          <w:szCs w:val="24"/>
        </w:rPr>
        <w:t>rm test.txt 1 &gt; log.txt이기 때문 즉 std</w:t>
      </w:r>
      <w:r>
        <w:rPr>
          <w:rFonts w:hint="eastAsia"/>
          <w:sz w:val="24"/>
          <w:szCs w:val="24"/>
        </w:rPr>
        <w:t>out</w:t>
      </w:r>
      <w:r w:rsidRPr="00C46133">
        <w:rPr>
          <w:rFonts w:hint="eastAsia"/>
          <w:sz w:val="24"/>
          <w:szCs w:val="24"/>
        </w:rPr>
        <w:t>임. file로 error message를 저장하려면</w:t>
      </w:r>
    </w:p>
    <w:p w:rsidR="00C46133" w:rsidRDefault="00C46133">
      <w:pPr>
        <w:rPr>
          <w:sz w:val="24"/>
          <w:szCs w:val="24"/>
        </w:rPr>
      </w:pPr>
      <w:r>
        <w:rPr>
          <w:rFonts w:hint="eastAsia"/>
          <w:sz w:val="24"/>
          <w:szCs w:val="24"/>
        </w:rPr>
        <w:t xml:space="preserve"> </w:t>
      </w:r>
      <w:r w:rsidRPr="00C46133">
        <w:rPr>
          <w:rFonts w:hint="eastAsia"/>
          <w:sz w:val="24"/>
          <w:szCs w:val="24"/>
        </w:rPr>
        <w:t xml:space="preserve"> rm test.txt 2 &gt; log.txt하면 stderr 형식이 되어 화일로 출력이 가능함</w:t>
      </w:r>
      <w:r>
        <w:rPr>
          <w:rFonts w:hint="eastAsia"/>
          <w:sz w:val="24"/>
          <w:szCs w:val="24"/>
        </w:rPr>
        <w:t>.</w:t>
      </w:r>
    </w:p>
    <w:p w:rsidR="00C46133" w:rsidRDefault="00C46133">
      <w:pPr>
        <w:rPr>
          <w:sz w:val="24"/>
          <w:szCs w:val="24"/>
        </w:rPr>
      </w:pPr>
      <w:r>
        <w:rPr>
          <w:rFonts w:hint="eastAsia"/>
          <w:sz w:val="24"/>
          <w:szCs w:val="24"/>
        </w:rPr>
        <w:t xml:space="preserve">  따라서,</w:t>
      </w:r>
    </w:p>
    <w:p w:rsidR="00C46133" w:rsidRDefault="00C46133">
      <w:pPr>
        <w:rPr>
          <w:sz w:val="24"/>
          <w:szCs w:val="24"/>
        </w:rPr>
      </w:pPr>
      <w:r>
        <w:rPr>
          <w:rFonts w:hint="eastAsia"/>
          <w:sz w:val="24"/>
          <w:szCs w:val="24"/>
        </w:rPr>
        <w:t xml:space="preserve">  rm test.txt 1&gt; result.txt  2&gt;error.log 로 사용이 가능하다.</w:t>
      </w:r>
    </w:p>
    <w:p w:rsidR="00C46133" w:rsidRDefault="00C46133">
      <w:pPr>
        <w:rPr>
          <w:sz w:val="24"/>
          <w:szCs w:val="24"/>
        </w:rPr>
      </w:pPr>
    </w:p>
    <w:p w:rsidR="00C46133" w:rsidRDefault="00A15410">
      <w:pPr>
        <w:rPr>
          <w:sz w:val="24"/>
          <w:szCs w:val="24"/>
        </w:rPr>
      </w:pPr>
      <w:r>
        <w:rPr>
          <w:rFonts w:hint="eastAsia"/>
          <w:sz w:val="24"/>
          <w:szCs w:val="24"/>
        </w:rPr>
        <w:t xml:space="preserve">  </w:t>
      </w:r>
      <w:r w:rsidR="00C46133">
        <w:rPr>
          <w:rFonts w:hint="eastAsia"/>
          <w:sz w:val="24"/>
          <w:szCs w:val="24"/>
        </w:rPr>
        <w:t>2) stdin</w:t>
      </w:r>
      <w:r w:rsidR="00B55A2F">
        <w:rPr>
          <w:rFonts w:hint="eastAsia"/>
          <w:sz w:val="24"/>
          <w:szCs w:val="24"/>
        </w:rPr>
        <w:t>의 redrection</w:t>
      </w:r>
    </w:p>
    <w:p w:rsidR="00C46133" w:rsidRDefault="00C46133">
      <w:pPr>
        <w:rPr>
          <w:sz w:val="24"/>
          <w:szCs w:val="24"/>
        </w:rPr>
      </w:pPr>
      <w:r>
        <w:rPr>
          <w:rFonts w:hint="eastAsia"/>
          <w:sz w:val="24"/>
          <w:szCs w:val="24"/>
        </w:rPr>
        <w:t xml:space="preserve">   cat &lt; hello.txt</w:t>
      </w:r>
      <w:r w:rsidR="00B55A2F">
        <w:rPr>
          <w:rFonts w:hint="eastAsia"/>
          <w:sz w:val="24"/>
          <w:szCs w:val="24"/>
        </w:rPr>
        <w:t xml:space="preserve"> : hello.txt의 내용을 입력으로 받는다.</w:t>
      </w:r>
    </w:p>
    <w:p w:rsidR="00B55A2F" w:rsidRDefault="00B55A2F">
      <w:pPr>
        <w:rPr>
          <w:sz w:val="24"/>
          <w:szCs w:val="24"/>
        </w:rPr>
      </w:pPr>
      <w:r>
        <w:rPr>
          <w:rFonts w:hint="eastAsia"/>
          <w:sz w:val="24"/>
          <w:szCs w:val="24"/>
        </w:rPr>
        <w:t xml:space="preserve">   head -n1 test.txt : test.text 1줄</w:t>
      </w:r>
    </w:p>
    <w:p w:rsidR="00B55A2F" w:rsidRPr="00C46133" w:rsidRDefault="00B55A2F">
      <w:pPr>
        <w:rPr>
          <w:sz w:val="24"/>
          <w:szCs w:val="24"/>
        </w:rPr>
      </w:pPr>
      <w:r>
        <w:rPr>
          <w:rFonts w:hint="eastAsia"/>
          <w:sz w:val="24"/>
          <w:szCs w:val="24"/>
        </w:rPr>
        <w:t xml:space="preserve">   head -n1 &lt; test.txt &gt; one.txt </w:t>
      </w:r>
    </w:p>
    <w:p w:rsidR="009E53E4" w:rsidRDefault="00026F32">
      <w:pPr>
        <w:rPr>
          <w:szCs w:val="20"/>
        </w:rPr>
      </w:pPr>
      <w:r>
        <w:rPr>
          <w:noProof/>
          <w:szCs w:val="20"/>
        </w:rPr>
        <w:lastRenderedPageBreak/>
        <w:drawing>
          <wp:inline distT="0" distB="0" distL="0" distR="0">
            <wp:extent cx="4400550" cy="3104538"/>
            <wp:effectExtent l="19050" t="0" r="0" b="0"/>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400550" cy="3104538"/>
                    </a:xfrm>
                    <a:prstGeom prst="rect">
                      <a:avLst/>
                    </a:prstGeom>
                    <a:noFill/>
                    <a:ln w="9525">
                      <a:noFill/>
                      <a:miter lim="800000"/>
                      <a:headEnd/>
                      <a:tailEnd/>
                    </a:ln>
                  </pic:spPr>
                </pic:pic>
              </a:graphicData>
            </a:graphic>
          </wp:inline>
        </w:drawing>
      </w:r>
    </w:p>
    <w:p w:rsidR="009E53E4" w:rsidRDefault="00200242">
      <w:pPr>
        <w:rPr>
          <w:sz w:val="24"/>
          <w:szCs w:val="24"/>
        </w:rPr>
      </w:pPr>
      <w:r>
        <w:rPr>
          <w:rFonts w:hint="eastAsia"/>
          <w:sz w:val="24"/>
          <w:szCs w:val="24"/>
        </w:rPr>
        <w:t xml:space="preserve">  3) etc</w:t>
      </w:r>
    </w:p>
    <w:p w:rsidR="00200242" w:rsidRPr="00200242" w:rsidRDefault="00200242">
      <w:pPr>
        <w:rPr>
          <w:sz w:val="24"/>
          <w:szCs w:val="24"/>
        </w:rPr>
      </w:pPr>
      <w:r>
        <w:rPr>
          <w:rFonts w:hint="eastAsia"/>
          <w:sz w:val="24"/>
          <w:szCs w:val="24"/>
        </w:rPr>
        <w:t xml:space="preserve">   . ls -l &gt;&gt; result.txt : stdout redirection 결과를 Append</w:t>
      </w:r>
    </w:p>
    <w:p w:rsidR="00B55A2F" w:rsidRDefault="00B55A2F">
      <w:pPr>
        <w:rPr>
          <w:sz w:val="24"/>
          <w:szCs w:val="24"/>
        </w:rPr>
      </w:pPr>
      <w:r w:rsidRPr="00200242">
        <w:rPr>
          <w:rFonts w:hint="eastAsia"/>
          <w:sz w:val="24"/>
          <w:szCs w:val="24"/>
        </w:rPr>
        <w:t xml:space="preserve">  </w:t>
      </w:r>
      <w:r w:rsidR="00200242">
        <w:rPr>
          <w:rFonts w:hint="eastAsia"/>
          <w:sz w:val="24"/>
          <w:szCs w:val="24"/>
        </w:rPr>
        <w:t xml:space="preserve"> . mail edslclee@gmail.com &lt;&lt; eot</w:t>
      </w:r>
    </w:p>
    <w:p w:rsidR="00200242" w:rsidRDefault="00200242">
      <w:pPr>
        <w:rPr>
          <w:sz w:val="24"/>
          <w:szCs w:val="24"/>
        </w:rPr>
      </w:pPr>
      <w:r>
        <w:rPr>
          <w:rFonts w:hint="eastAsia"/>
          <w:sz w:val="24"/>
          <w:szCs w:val="24"/>
        </w:rPr>
        <w:t xml:space="preserve">    &gt;hi</w:t>
      </w:r>
    </w:p>
    <w:p w:rsidR="00200242" w:rsidRDefault="00200242">
      <w:pPr>
        <w:rPr>
          <w:sz w:val="24"/>
          <w:szCs w:val="24"/>
        </w:rPr>
      </w:pPr>
      <w:r>
        <w:rPr>
          <w:rFonts w:hint="eastAsia"/>
          <w:sz w:val="24"/>
          <w:szCs w:val="24"/>
        </w:rPr>
        <w:t xml:space="preserve">    &gt;djsjdsf</w:t>
      </w:r>
    </w:p>
    <w:p w:rsidR="00200242" w:rsidRDefault="00200242">
      <w:pPr>
        <w:rPr>
          <w:sz w:val="24"/>
          <w:szCs w:val="24"/>
        </w:rPr>
      </w:pPr>
      <w:r>
        <w:rPr>
          <w:rFonts w:hint="eastAsia"/>
          <w:sz w:val="24"/>
          <w:szCs w:val="24"/>
        </w:rPr>
        <w:t xml:space="preserve">    &gt;eot </w:t>
      </w:r>
    </w:p>
    <w:p w:rsidR="00200242" w:rsidRPr="00200242" w:rsidRDefault="00200242">
      <w:pPr>
        <w:rPr>
          <w:sz w:val="24"/>
          <w:szCs w:val="24"/>
        </w:rPr>
      </w:pPr>
      <w:r>
        <w:rPr>
          <w:rFonts w:hint="eastAsia"/>
          <w:sz w:val="24"/>
          <w:szCs w:val="24"/>
        </w:rPr>
        <w:t xml:space="preserve">   . ls -al &gt; /dev/null : 쓰레기통으로</w:t>
      </w:r>
    </w:p>
    <w:p w:rsidR="00A15410" w:rsidRPr="00200242" w:rsidRDefault="00A15410">
      <w:pPr>
        <w:rPr>
          <w:sz w:val="24"/>
          <w:szCs w:val="24"/>
        </w:rPr>
      </w:pPr>
    </w:p>
    <w:p w:rsidR="00F35CD0" w:rsidRPr="004D5E59" w:rsidRDefault="00200242">
      <w:pPr>
        <w:rPr>
          <w:b/>
          <w:sz w:val="24"/>
          <w:szCs w:val="24"/>
        </w:rPr>
      </w:pPr>
      <w:r w:rsidRPr="004D5E59">
        <w:rPr>
          <w:rFonts w:hint="eastAsia"/>
          <w:b/>
          <w:sz w:val="24"/>
          <w:szCs w:val="24"/>
        </w:rPr>
        <w:t>1</w:t>
      </w:r>
      <w:r w:rsidR="004D5E59" w:rsidRPr="004D5E59">
        <w:rPr>
          <w:rFonts w:hint="eastAsia"/>
          <w:b/>
          <w:sz w:val="24"/>
          <w:szCs w:val="24"/>
        </w:rPr>
        <w:t>5</w:t>
      </w:r>
      <w:r w:rsidRPr="004D5E59">
        <w:rPr>
          <w:rFonts w:hint="eastAsia"/>
          <w:b/>
          <w:sz w:val="24"/>
          <w:szCs w:val="24"/>
        </w:rPr>
        <w:t>. Shell과 Kernel</w:t>
      </w:r>
    </w:p>
    <w:p w:rsidR="00200242" w:rsidRPr="00200242" w:rsidRDefault="00200242">
      <w:pPr>
        <w:rPr>
          <w:sz w:val="24"/>
          <w:szCs w:val="24"/>
        </w:rPr>
      </w:pPr>
    </w:p>
    <w:p w:rsidR="00F35CD0" w:rsidRPr="00200242" w:rsidRDefault="00200242" w:rsidP="00200242">
      <w:pPr>
        <w:jc w:val="center"/>
        <w:rPr>
          <w:sz w:val="24"/>
          <w:szCs w:val="24"/>
        </w:rPr>
      </w:pPr>
      <w:r>
        <w:rPr>
          <w:noProof/>
        </w:rPr>
        <w:drawing>
          <wp:inline distT="0" distB="0" distL="0" distR="0">
            <wp:extent cx="2448788" cy="1838325"/>
            <wp:effectExtent l="19050" t="0" r="8662" b="0"/>
            <wp:docPr id="4" name="그림 4" descr="shell kernel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ell kernel에 대한 이미지 검색결과"/>
                    <pic:cNvPicPr>
                      <a:picLocks noChangeAspect="1" noChangeArrowheads="1"/>
                    </pic:cNvPicPr>
                  </pic:nvPicPr>
                  <pic:blipFill>
                    <a:blip r:embed="rId80" cstate="print"/>
                    <a:srcRect/>
                    <a:stretch>
                      <a:fillRect/>
                    </a:stretch>
                  </pic:blipFill>
                  <pic:spPr bwMode="auto">
                    <a:xfrm>
                      <a:off x="0" y="0"/>
                      <a:ext cx="2448788" cy="1838325"/>
                    </a:xfrm>
                    <a:prstGeom prst="rect">
                      <a:avLst/>
                    </a:prstGeom>
                    <a:noFill/>
                    <a:ln w="9525">
                      <a:noFill/>
                      <a:miter lim="800000"/>
                      <a:headEnd/>
                      <a:tailEnd/>
                    </a:ln>
                  </pic:spPr>
                </pic:pic>
              </a:graphicData>
            </a:graphic>
          </wp:inline>
        </w:drawing>
      </w:r>
    </w:p>
    <w:p w:rsidR="004323A8" w:rsidRDefault="004323A8">
      <w:pPr>
        <w:rPr>
          <w:sz w:val="24"/>
          <w:szCs w:val="24"/>
        </w:rPr>
      </w:pPr>
      <w:r>
        <w:rPr>
          <w:rFonts w:hint="eastAsia"/>
          <w:sz w:val="24"/>
          <w:szCs w:val="24"/>
        </w:rPr>
        <w:t xml:space="preserve"> </w:t>
      </w:r>
      <w:r w:rsidR="00200242">
        <w:rPr>
          <w:rFonts w:hint="eastAsia"/>
          <w:sz w:val="24"/>
          <w:szCs w:val="24"/>
        </w:rPr>
        <w:t>ls -l, ls;pwd등과 같이 입력한 명령</w:t>
      </w:r>
      <w:r>
        <w:rPr>
          <w:rFonts w:hint="eastAsia"/>
          <w:sz w:val="24"/>
          <w:szCs w:val="24"/>
        </w:rPr>
        <w:t>을</w:t>
      </w:r>
      <w:r w:rsidR="00200242">
        <w:rPr>
          <w:rFonts w:hint="eastAsia"/>
          <w:sz w:val="24"/>
          <w:szCs w:val="24"/>
        </w:rPr>
        <w:t xml:space="preserve"> shell이 받아서 kernel에게 </w:t>
      </w:r>
      <w:r>
        <w:rPr>
          <w:rFonts w:hint="eastAsia"/>
          <w:sz w:val="24"/>
          <w:szCs w:val="24"/>
        </w:rPr>
        <w:t xml:space="preserve">전달. Kernel은 </w:t>
      </w:r>
    </w:p>
    <w:p w:rsidR="00F35CD0" w:rsidRDefault="004323A8">
      <w:pPr>
        <w:rPr>
          <w:sz w:val="24"/>
          <w:szCs w:val="24"/>
        </w:rPr>
      </w:pPr>
      <w:r>
        <w:rPr>
          <w:rFonts w:hint="eastAsia"/>
          <w:sz w:val="24"/>
          <w:szCs w:val="24"/>
        </w:rPr>
        <w:t xml:space="preserve"> 이 명령을 H/W에 전달 결과를 실행.</w:t>
      </w:r>
    </w:p>
    <w:p w:rsidR="004323A8" w:rsidRPr="00200242" w:rsidRDefault="004323A8">
      <w:pPr>
        <w:rPr>
          <w:sz w:val="24"/>
          <w:szCs w:val="24"/>
        </w:rPr>
      </w:pPr>
    </w:p>
    <w:p w:rsidR="004323A8" w:rsidRPr="00A22066" w:rsidRDefault="004323A8" w:rsidP="004323A8">
      <w:pPr>
        <w:rPr>
          <w:b/>
          <w:sz w:val="24"/>
          <w:szCs w:val="24"/>
        </w:rPr>
      </w:pPr>
      <w:r w:rsidRPr="00A22066">
        <w:rPr>
          <w:rFonts w:hint="eastAsia"/>
          <w:b/>
          <w:sz w:val="24"/>
          <w:szCs w:val="24"/>
        </w:rPr>
        <w:t>1</w:t>
      </w:r>
      <w:r w:rsidR="004D5E59">
        <w:rPr>
          <w:rFonts w:hint="eastAsia"/>
          <w:b/>
          <w:sz w:val="24"/>
          <w:szCs w:val="24"/>
        </w:rPr>
        <w:t>6</w:t>
      </w:r>
      <w:r w:rsidRPr="00A22066">
        <w:rPr>
          <w:rFonts w:hint="eastAsia"/>
          <w:b/>
          <w:sz w:val="24"/>
          <w:szCs w:val="24"/>
        </w:rPr>
        <w:t xml:space="preserve">. </w:t>
      </w:r>
      <w:r w:rsidRPr="00A22066">
        <w:rPr>
          <w:rFonts w:eastAsiaTheme="minorHAnsi" w:cs="Arial"/>
          <w:b/>
          <w:color w:val="333333"/>
          <w:sz w:val="24"/>
          <w:szCs w:val="24"/>
        </w:rPr>
        <w:t>bash vs zsh</w:t>
      </w:r>
    </w:p>
    <w:p w:rsidR="00F35CD0" w:rsidRDefault="004323A8">
      <w:pPr>
        <w:rPr>
          <w:szCs w:val="20"/>
        </w:rPr>
      </w:pPr>
      <w:r>
        <w:rPr>
          <w:rFonts w:hint="eastAsia"/>
          <w:szCs w:val="20"/>
        </w:rPr>
        <w:lastRenderedPageBreak/>
        <w:t xml:space="preserve">1) echo </w:t>
      </w:r>
    </w:p>
    <w:p w:rsidR="004323A8" w:rsidRDefault="004323A8">
      <w:pPr>
        <w:rPr>
          <w:szCs w:val="20"/>
        </w:rPr>
      </w:pPr>
      <w:r>
        <w:rPr>
          <w:rFonts w:hint="eastAsia"/>
          <w:szCs w:val="20"/>
        </w:rPr>
        <w:t xml:space="preserve">  echo $0 : bash</w:t>
      </w:r>
    </w:p>
    <w:p w:rsidR="004323A8" w:rsidRDefault="004323A8">
      <w:pPr>
        <w:rPr>
          <w:szCs w:val="20"/>
        </w:rPr>
      </w:pPr>
      <w:r>
        <w:rPr>
          <w:rFonts w:hint="eastAsia"/>
          <w:szCs w:val="20"/>
        </w:rPr>
        <w:t xml:space="preserve">  cd + t</w:t>
      </w:r>
      <w:r w:rsidR="00A74F8E">
        <w:rPr>
          <w:rFonts w:hint="eastAsia"/>
          <w:szCs w:val="20"/>
        </w:rPr>
        <w:t>a</w:t>
      </w:r>
      <w:r>
        <w:rPr>
          <w:rFonts w:hint="eastAsia"/>
          <w:szCs w:val="20"/>
        </w:rPr>
        <w:t xml:space="preserve">bkey : 숨긴 </w:t>
      </w:r>
      <w:r w:rsidR="00A74F8E">
        <w:rPr>
          <w:rFonts w:hint="eastAsia"/>
          <w:szCs w:val="20"/>
        </w:rPr>
        <w:t>directory도 표시</w:t>
      </w:r>
    </w:p>
    <w:p w:rsidR="004323A8" w:rsidRDefault="004323A8">
      <w:pPr>
        <w:rPr>
          <w:szCs w:val="20"/>
        </w:rPr>
      </w:pPr>
      <w:r>
        <w:rPr>
          <w:rFonts w:hint="eastAsia"/>
          <w:szCs w:val="20"/>
        </w:rPr>
        <w:t>2) zsh</w:t>
      </w:r>
    </w:p>
    <w:p w:rsidR="004323A8" w:rsidRDefault="004323A8">
      <w:pPr>
        <w:rPr>
          <w:szCs w:val="20"/>
        </w:rPr>
      </w:pPr>
      <w:r>
        <w:rPr>
          <w:rFonts w:hint="eastAsia"/>
          <w:szCs w:val="20"/>
        </w:rPr>
        <w:t xml:space="preserve">  echo $0 : zsh</w:t>
      </w:r>
    </w:p>
    <w:p w:rsidR="004323A8" w:rsidRDefault="00A74F8E">
      <w:pPr>
        <w:rPr>
          <w:szCs w:val="20"/>
        </w:rPr>
      </w:pPr>
      <w:r>
        <w:rPr>
          <w:rFonts w:hint="eastAsia"/>
          <w:szCs w:val="20"/>
        </w:rPr>
        <w:t xml:space="preserve">  cd + tabkey : </w:t>
      </w:r>
    </w:p>
    <w:p w:rsidR="004323A8" w:rsidRDefault="004323A8">
      <w:pPr>
        <w:rPr>
          <w:szCs w:val="20"/>
        </w:rPr>
      </w:pPr>
    </w:p>
    <w:p w:rsidR="00A74F8E" w:rsidRDefault="00A74F8E">
      <w:pPr>
        <w:rPr>
          <w:szCs w:val="20"/>
        </w:rPr>
      </w:pPr>
      <w:r>
        <w:rPr>
          <w:rFonts w:hint="eastAsia"/>
          <w:szCs w:val="20"/>
        </w:rPr>
        <w:t xml:space="preserve">같은 kernel에 대해 다양한 shell이 존재할 수 있음. </w:t>
      </w:r>
    </w:p>
    <w:p w:rsidR="00F35CD0" w:rsidRDefault="00A74F8E" w:rsidP="00A74F8E">
      <w:pPr>
        <w:jc w:val="center"/>
        <w:rPr>
          <w:szCs w:val="20"/>
        </w:rPr>
      </w:pPr>
      <w:r>
        <w:rPr>
          <w:noProof/>
        </w:rPr>
        <w:drawing>
          <wp:inline distT="0" distB="0" distL="0" distR="0">
            <wp:extent cx="4419600" cy="2390775"/>
            <wp:effectExtent l="19050" t="0" r="0" b="0"/>
            <wp:docPr id="7" name="그림 7" descr="shell kernel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ell kernel에 대한 이미지 검색결과"/>
                    <pic:cNvPicPr>
                      <a:picLocks noChangeAspect="1" noChangeArrowheads="1"/>
                    </pic:cNvPicPr>
                  </pic:nvPicPr>
                  <pic:blipFill>
                    <a:blip r:embed="rId81" cstate="print"/>
                    <a:srcRect/>
                    <a:stretch>
                      <a:fillRect/>
                    </a:stretch>
                  </pic:blipFill>
                  <pic:spPr bwMode="auto">
                    <a:xfrm>
                      <a:off x="0" y="0"/>
                      <a:ext cx="4419600" cy="2390775"/>
                    </a:xfrm>
                    <a:prstGeom prst="rect">
                      <a:avLst/>
                    </a:prstGeom>
                    <a:noFill/>
                    <a:ln w="9525">
                      <a:noFill/>
                      <a:miter lim="800000"/>
                      <a:headEnd/>
                      <a:tailEnd/>
                    </a:ln>
                  </pic:spPr>
                </pic:pic>
              </a:graphicData>
            </a:graphic>
          </wp:inline>
        </w:drawing>
      </w:r>
    </w:p>
    <w:p w:rsidR="00F35CD0" w:rsidRDefault="00F35CD0">
      <w:pPr>
        <w:rPr>
          <w:szCs w:val="20"/>
        </w:rPr>
      </w:pPr>
    </w:p>
    <w:p w:rsidR="00F35CD0" w:rsidRPr="00A22066" w:rsidRDefault="00A22066">
      <w:pPr>
        <w:rPr>
          <w:szCs w:val="20"/>
        </w:rPr>
      </w:pPr>
      <w:r>
        <w:rPr>
          <w:rFonts w:hint="eastAsia"/>
          <w:szCs w:val="20"/>
        </w:rPr>
        <w:t xml:space="preserve">ZSH에서 bash로 돌아 올 </w:t>
      </w:r>
      <w:r w:rsidR="00A15410">
        <w:rPr>
          <w:rFonts w:hint="eastAsia"/>
          <w:szCs w:val="20"/>
        </w:rPr>
        <w:t>경</w:t>
      </w:r>
      <w:r w:rsidR="004D5E59">
        <w:rPr>
          <w:rFonts w:hint="eastAsia"/>
          <w:szCs w:val="20"/>
        </w:rPr>
        <w:t>우</w:t>
      </w:r>
      <w:r>
        <w:rPr>
          <w:rFonts w:hint="eastAsia"/>
          <w:szCs w:val="20"/>
        </w:rPr>
        <w:t xml:space="preserve"> : bash만 치면 됨.</w:t>
      </w:r>
    </w:p>
    <w:p w:rsidR="00A74F8E" w:rsidRDefault="00A74F8E">
      <w:pPr>
        <w:rPr>
          <w:szCs w:val="20"/>
        </w:rPr>
      </w:pPr>
    </w:p>
    <w:p w:rsidR="00A22066" w:rsidRPr="00A22066" w:rsidRDefault="00A22066" w:rsidP="00A22066">
      <w:pPr>
        <w:rPr>
          <w:b/>
          <w:sz w:val="24"/>
          <w:szCs w:val="24"/>
        </w:rPr>
      </w:pPr>
      <w:r>
        <w:rPr>
          <w:rFonts w:hint="eastAsia"/>
          <w:b/>
          <w:sz w:val="24"/>
          <w:szCs w:val="24"/>
        </w:rPr>
        <w:t>1</w:t>
      </w:r>
      <w:r w:rsidR="004D5E59">
        <w:rPr>
          <w:rFonts w:hint="eastAsia"/>
          <w:b/>
          <w:sz w:val="24"/>
          <w:szCs w:val="24"/>
        </w:rPr>
        <w:t>7</w:t>
      </w:r>
      <w:r w:rsidRPr="00A22066">
        <w:rPr>
          <w:rFonts w:hint="eastAsia"/>
          <w:b/>
          <w:sz w:val="24"/>
          <w:szCs w:val="24"/>
        </w:rPr>
        <w:t xml:space="preserve">. </w:t>
      </w:r>
      <w:r>
        <w:rPr>
          <w:rFonts w:eastAsiaTheme="minorHAnsi" w:cs="Arial" w:hint="eastAsia"/>
          <w:b/>
          <w:color w:val="333333"/>
          <w:sz w:val="24"/>
          <w:szCs w:val="24"/>
        </w:rPr>
        <w:t>Shell Script</w:t>
      </w:r>
    </w:p>
    <w:p w:rsidR="00A22066" w:rsidRDefault="00A22066" w:rsidP="00A22066">
      <w:pPr>
        <w:rPr>
          <w:sz w:val="24"/>
          <w:szCs w:val="24"/>
        </w:rPr>
      </w:pPr>
      <w:r>
        <w:rPr>
          <w:rFonts w:hint="eastAsia"/>
          <w:sz w:val="24"/>
          <w:szCs w:val="24"/>
        </w:rPr>
        <w:t>여러 개의 shell명령어를 순서대로 실행할 수 있도록 하는 기능(Batch)</w:t>
      </w:r>
    </w:p>
    <w:p w:rsidR="00702808" w:rsidRDefault="00702808">
      <w:pPr>
        <w:rPr>
          <w:szCs w:val="20"/>
        </w:rPr>
      </w:pPr>
      <w:r>
        <w:rPr>
          <w:rFonts w:hint="eastAsia"/>
          <w:szCs w:val="20"/>
        </w:rPr>
        <w:t>&lt;script사용 전&gt;</w:t>
      </w:r>
    </w:p>
    <w:p w:rsidR="00A74F8E" w:rsidRDefault="00A22066">
      <w:pPr>
        <w:rPr>
          <w:szCs w:val="20"/>
        </w:rPr>
      </w:pPr>
      <w:r>
        <w:rPr>
          <w:rFonts w:hint="eastAsia"/>
          <w:szCs w:val="20"/>
        </w:rPr>
        <w:t>$mkdir script</w:t>
      </w:r>
    </w:p>
    <w:p w:rsidR="00A22066" w:rsidRDefault="00A22066">
      <w:pPr>
        <w:rPr>
          <w:szCs w:val="20"/>
        </w:rPr>
      </w:pPr>
      <w:r>
        <w:rPr>
          <w:rFonts w:hint="eastAsia"/>
          <w:szCs w:val="20"/>
        </w:rPr>
        <w:t>$cd script</w:t>
      </w:r>
    </w:p>
    <w:p w:rsidR="00A22066" w:rsidRDefault="00702808">
      <w:pPr>
        <w:rPr>
          <w:szCs w:val="20"/>
        </w:rPr>
      </w:pPr>
      <w:r>
        <w:rPr>
          <w:rFonts w:hint="eastAsia"/>
          <w:szCs w:val="20"/>
        </w:rPr>
        <w:t>$touch a.log b.log c.log</w:t>
      </w:r>
    </w:p>
    <w:p w:rsidR="00702808" w:rsidRDefault="00702808">
      <w:pPr>
        <w:rPr>
          <w:szCs w:val="20"/>
        </w:rPr>
      </w:pPr>
      <w:r>
        <w:rPr>
          <w:rFonts w:hint="eastAsia"/>
          <w:szCs w:val="20"/>
        </w:rPr>
        <w:t>$mkdir bak; cp *.log bak</w:t>
      </w:r>
    </w:p>
    <w:p w:rsidR="00702808" w:rsidRPr="00A22066" w:rsidRDefault="00702808">
      <w:pPr>
        <w:rPr>
          <w:szCs w:val="20"/>
        </w:rPr>
      </w:pPr>
    </w:p>
    <w:p w:rsidR="00A22066" w:rsidRDefault="00702808">
      <w:pPr>
        <w:rPr>
          <w:szCs w:val="20"/>
        </w:rPr>
      </w:pPr>
      <w:r>
        <w:rPr>
          <w:rFonts w:hint="eastAsia"/>
          <w:szCs w:val="20"/>
        </w:rPr>
        <w:t>&lt;Script사용&gt;</w:t>
      </w:r>
    </w:p>
    <w:p w:rsidR="00DF32DB" w:rsidRDefault="00DF32DB">
      <w:pPr>
        <w:rPr>
          <w:szCs w:val="20"/>
        </w:rPr>
      </w:pPr>
      <w:r>
        <w:rPr>
          <w:rFonts w:hint="eastAsia"/>
          <w:szCs w:val="20"/>
        </w:rPr>
        <w:t>$nano backup</w:t>
      </w:r>
    </w:p>
    <w:p w:rsidR="00DF32DB" w:rsidRDefault="00DF32DB">
      <w:pPr>
        <w:rPr>
          <w:szCs w:val="20"/>
        </w:rPr>
      </w:pPr>
    </w:p>
    <w:p w:rsidR="00702808" w:rsidRPr="00702808" w:rsidRDefault="00702808" w:rsidP="00702808">
      <w:pPr>
        <w:widowControl/>
        <w:wordWrap/>
        <w:autoSpaceDE/>
        <w:autoSpaceDN/>
        <w:jc w:val="left"/>
        <w:rPr>
          <w:rFonts w:eastAsiaTheme="minorHAnsi" w:cs="굴림"/>
          <w:color w:val="666666"/>
          <w:kern w:val="0"/>
          <w:sz w:val="24"/>
          <w:szCs w:val="24"/>
        </w:rPr>
      </w:pPr>
      <w:r w:rsidRPr="00702808">
        <w:rPr>
          <w:rFonts w:eastAsiaTheme="minorHAnsi" w:cs="굴림체"/>
          <w:color w:val="666666"/>
          <w:kern w:val="0"/>
          <w:sz w:val="24"/>
          <w:szCs w:val="24"/>
        </w:rPr>
        <w:t>#!/bin/bash</w:t>
      </w:r>
      <w:r w:rsidR="00DF32DB">
        <w:rPr>
          <w:rFonts w:eastAsiaTheme="minorHAnsi" w:cs="굴림체" w:hint="eastAsia"/>
          <w:color w:val="666666"/>
          <w:kern w:val="0"/>
          <w:sz w:val="24"/>
          <w:szCs w:val="24"/>
        </w:rPr>
        <w:t xml:space="preserve">                : #! bin/bash를 통해서 실행된다는 것을 정의</w:t>
      </w:r>
    </w:p>
    <w:p w:rsidR="00702808" w:rsidRPr="00702808" w:rsidRDefault="00702808" w:rsidP="00702808">
      <w:pPr>
        <w:widowControl/>
        <w:wordWrap/>
        <w:autoSpaceDE/>
        <w:autoSpaceDN/>
        <w:jc w:val="left"/>
        <w:rPr>
          <w:rFonts w:eastAsiaTheme="minorHAnsi" w:cs="굴림"/>
          <w:color w:val="666666"/>
          <w:kern w:val="0"/>
          <w:sz w:val="24"/>
          <w:szCs w:val="24"/>
        </w:rPr>
      </w:pPr>
      <w:r w:rsidRPr="00702808">
        <w:rPr>
          <w:rFonts w:eastAsiaTheme="minorHAnsi" w:cs="굴림체"/>
          <w:color w:val="666666"/>
          <w:kern w:val="0"/>
          <w:sz w:val="24"/>
          <w:szCs w:val="24"/>
        </w:rPr>
        <w:t>if</w:t>
      </w:r>
      <w:r w:rsidRPr="00702808">
        <w:rPr>
          <w:rFonts w:eastAsiaTheme="minorHAnsi" w:cs="굴림"/>
          <w:color w:val="666666"/>
          <w:kern w:val="0"/>
          <w:sz w:val="24"/>
          <w:szCs w:val="24"/>
        </w:rPr>
        <w:t xml:space="preserve"> </w:t>
      </w:r>
      <w:r w:rsidRPr="00702808">
        <w:rPr>
          <w:rFonts w:eastAsiaTheme="minorHAnsi" w:cs="굴림체"/>
          <w:color w:val="666666"/>
          <w:kern w:val="0"/>
          <w:sz w:val="24"/>
          <w:szCs w:val="24"/>
        </w:rPr>
        <w:t>! [ -d bak ]; then</w:t>
      </w:r>
    </w:p>
    <w:p w:rsidR="00702808" w:rsidRPr="00702808" w:rsidRDefault="00702808" w:rsidP="00702808">
      <w:pPr>
        <w:widowControl/>
        <w:wordWrap/>
        <w:autoSpaceDE/>
        <w:autoSpaceDN/>
        <w:jc w:val="left"/>
        <w:rPr>
          <w:rFonts w:eastAsiaTheme="minorHAnsi" w:cs="굴림"/>
          <w:color w:val="666666"/>
          <w:kern w:val="0"/>
          <w:sz w:val="24"/>
          <w:szCs w:val="24"/>
        </w:rPr>
      </w:pPr>
      <w:r w:rsidRPr="00702808">
        <w:rPr>
          <w:rFonts w:eastAsiaTheme="minorHAnsi" w:cs="굴림체"/>
          <w:color w:val="666666"/>
          <w:kern w:val="0"/>
          <w:sz w:val="24"/>
          <w:szCs w:val="24"/>
        </w:rPr>
        <w:t>mkdir</w:t>
      </w:r>
      <w:r w:rsidRPr="00702808">
        <w:rPr>
          <w:rFonts w:eastAsiaTheme="minorHAnsi" w:cs="굴림"/>
          <w:color w:val="666666"/>
          <w:kern w:val="0"/>
          <w:sz w:val="24"/>
          <w:szCs w:val="24"/>
        </w:rPr>
        <w:t xml:space="preserve"> </w:t>
      </w:r>
      <w:r w:rsidRPr="00702808">
        <w:rPr>
          <w:rFonts w:eastAsiaTheme="minorHAnsi" w:cs="굴림체"/>
          <w:color w:val="666666"/>
          <w:kern w:val="0"/>
          <w:sz w:val="24"/>
          <w:szCs w:val="24"/>
        </w:rPr>
        <w:t>bak</w:t>
      </w:r>
    </w:p>
    <w:p w:rsidR="00702808" w:rsidRPr="00702808" w:rsidRDefault="00702808" w:rsidP="00702808">
      <w:pPr>
        <w:widowControl/>
        <w:wordWrap/>
        <w:autoSpaceDE/>
        <w:autoSpaceDN/>
        <w:jc w:val="left"/>
        <w:rPr>
          <w:rFonts w:eastAsiaTheme="minorHAnsi" w:cs="굴림"/>
          <w:color w:val="666666"/>
          <w:kern w:val="0"/>
          <w:sz w:val="24"/>
          <w:szCs w:val="24"/>
        </w:rPr>
      </w:pPr>
      <w:r w:rsidRPr="00702808">
        <w:rPr>
          <w:rFonts w:eastAsiaTheme="minorHAnsi" w:cs="굴림체"/>
          <w:color w:val="666666"/>
          <w:kern w:val="0"/>
          <w:sz w:val="24"/>
          <w:szCs w:val="24"/>
        </w:rPr>
        <w:t>fi</w:t>
      </w:r>
    </w:p>
    <w:p w:rsidR="00702808" w:rsidRPr="00702808" w:rsidRDefault="00702808" w:rsidP="00702808">
      <w:pPr>
        <w:widowControl/>
        <w:wordWrap/>
        <w:autoSpaceDE/>
        <w:autoSpaceDN/>
        <w:jc w:val="left"/>
        <w:rPr>
          <w:rFonts w:eastAsiaTheme="minorHAnsi" w:cs="굴림"/>
          <w:color w:val="666666"/>
          <w:kern w:val="0"/>
          <w:sz w:val="24"/>
          <w:szCs w:val="24"/>
        </w:rPr>
      </w:pPr>
      <w:r w:rsidRPr="00702808">
        <w:rPr>
          <w:rFonts w:eastAsiaTheme="minorHAnsi" w:cs="굴림체"/>
          <w:color w:val="666666"/>
          <w:kern w:val="0"/>
          <w:sz w:val="24"/>
          <w:szCs w:val="24"/>
        </w:rPr>
        <w:t>cp</w:t>
      </w:r>
      <w:r w:rsidRPr="00702808">
        <w:rPr>
          <w:rFonts w:eastAsiaTheme="minorHAnsi" w:cs="굴림"/>
          <w:color w:val="666666"/>
          <w:kern w:val="0"/>
          <w:sz w:val="24"/>
          <w:szCs w:val="24"/>
        </w:rPr>
        <w:t xml:space="preserve"> </w:t>
      </w:r>
      <w:r w:rsidRPr="00702808">
        <w:rPr>
          <w:rFonts w:eastAsiaTheme="minorHAnsi" w:cs="굴림체"/>
          <w:color w:val="666666"/>
          <w:kern w:val="0"/>
          <w:sz w:val="24"/>
          <w:szCs w:val="24"/>
        </w:rPr>
        <w:t>*.log bak</w:t>
      </w:r>
    </w:p>
    <w:p w:rsidR="00702808" w:rsidRDefault="00702808">
      <w:pPr>
        <w:rPr>
          <w:szCs w:val="20"/>
        </w:rPr>
      </w:pPr>
    </w:p>
    <w:p w:rsidR="00A22066" w:rsidRDefault="00DF32DB">
      <w:pPr>
        <w:rPr>
          <w:szCs w:val="20"/>
        </w:rPr>
      </w:pPr>
      <w:r>
        <w:rPr>
          <w:rFonts w:hint="eastAsia"/>
          <w:szCs w:val="20"/>
        </w:rPr>
        <w:t>&lt;실행을 하려면&gt;</w:t>
      </w:r>
    </w:p>
    <w:p w:rsidR="00DF32DB" w:rsidRDefault="00DF32DB">
      <w:pPr>
        <w:rPr>
          <w:szCs w:val="20"/>
        </w:rPr>
      </w:pPr>
      <w:r>
        <w:rPr>
          <w:rFonts w:hint="eastAsia"/>
          <w:szCs w:val="20"/>
        </w:rPr>
        <w:t>$</w:t>
      </w:r>
      <w:r w:rsidR="00A14E13">
        <w:rPr>
          <w:rFonts w:hint="eastAsia"/>
          <w:szCs w:val="20"/>
        </w:rPr>
        <w:t xml:space="preserve">./backup : permission denied </w:t>
      </w:r>
    </w:p>
    <w:p w:rsidR="00A14E13" w:rsidRPr="00A14E13" w:rsidRDefault="00A14E13">
      <w:pPr>
        <w:rPr>
          <w:b/>
          <w:color w:val="FF0000"/>
          <w:szCs w:val="20"/>
        </w:rPr>
      </w:pPr>
      <w:r w:rsidRPr="00A14E13">
        <w:rPr>
          <w:rFonts w:hint="eastAsia"/>
          <w:b/>
          <w:color w:val="FF0000"/>
          <w:szCs w:val="20"/>
        </w:rPr>
        <w:t>$chmod +x backup : ls -l을 해보면  -rw-rw-r-- 1 backup이 -rwxrwxr-x로 바뀜 :권한 획득</w:t>
      </w:r>
    </w:p>
    <w:p w:rsidR="00A14E13" w:rsidRDefault="00A14E13">
      <w:pPr>
        <w:rPr>
          <w:szCs w:val="20"/>
        </w:rPr>
      </w:pPr>
      <w:r>
        <w:rPr>
          <w:rFonts w:hint="eastAsia"/>
          <w:szCs w:val="20"/>
        </w:rPr>
        <w:t>$./backup</w:t>
      </w:r>
    </w:p>
    <w:p w:rsidR="00613B9E" w:rsidRDefault="00613B9E">
      <w:pPr>
        <w:rPr>
          <w:szCs w:val="20"/>
        </w:rPr>
      </w:pPr>
    </w:p>
    <w:p w:rsidR="00613B9E" w:rsidRDefault="00613B9E">
      <w:pPr>
        <w:rPr>
          <w:szCs w:val="20"/>
        </w:rPr>
      </w:pPr>
      <w:r>
        <w:rPr>
          <w:rFonts w:hint="eastAsia"/>
          <w:szCs w:val="20"/>
        </w:rPr>
        <w:t>&lt;서버의 상태를 확인</w:t>
      </w:r>
      <w:r w:rsidR="00C83060">
        <w:rPr>
          <w:rFonts w:hint="eastAsia"/>
          <w:szCs w:val="20"/>
        </w:rPr>
        <w:t>&gt;</w:t>
      </w:r>
    </w:p>
    <w:p w:rsidR="00C83060" w:rsidRDefault="00C83060">
      <w:pPr>
        <w:rPr>
          <w:szCs w:val="20"/>
        </w:rPr>
      </w:pPr>
      <w:r>
        <w:rPr>
          <w:rFonts w:hint="eastAsia"/>
          <w:szCs w:val="20"/>
        </w:rPr>
        <w:t>$ ~/script/serverstat</w:t>
      </w:r>
    </w:p>
    <w:p w:rsidR="00C83060" w:rsidRDefault="00C83060">
      <w:pPr>
        <w:rPr>
          <w:szCs w:val="20"/>
        </w:rPr>
      </w:pPr>
    </w:p>
    <w:tbl>
      <w:tblPr>
        <w:tblW w:w="0" w:type="auto"/>
        <w:tblInd w:w="-6"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CellMar>
          <w:left w:w="99" w:type="dxa"/>
          <w:right w:w="99" w:type="dxa"/>
        </w:tblCellMar>
        <w:tblLook w:val="0000"/>
      </w:tblPr>
      <w:tblGrid>
        <w:gridCol w:w="8445"/>
      </w:tblGrid>
      <w:tr w:rsidR="00C83060" w:rsidTr="00C83060">
        <w:trPr>
          <w:trHeight w:val="1275"/>
        </w:trPr>
        <w:tc>
          <w:tcPr>
            <w:tcW w:w="8445" w:type="dxa"/>
            <w:vAlign w:val="center"/>
          </w:tcPr>
          <w:p w:rsidR="00C83060" w:rsidRDefault="00C83060" w:rsidP="00C83060">
            <w:pPr>
              <w:ind w:left="105"/>
              <w:rPr>
                <w:szCs w:val="20"/>
              </w:rPr>
            </w:pPr>
            <w:r>
              <w:rPr>
                <w:rFonts w:hint="eastAsia"/>
                <w:szCs w:val="20"/>
              </w:rPr>
              <w:t>#!/bin/bash</w:t>
            </w:r>
          </w:p>
          <w:p w:rsidR="00C83060" w:rsidRDefault="00C83060" w:rsidP="00C83060">
            <w:pPr>
              <w:ind w:left="105"/>
              <w:rPr>
                <w:szCs w:val="20"/>
              </w:rPr>
            </w:pPr>
            <w:r>
              <w:rPr>
                <w:rFonts w:hint="eastAsia"/>
                <w:szCs w:val="20"/>
              </w:rPr>
              <w:t>sudo /opt/lampstack-5.6.30-1/ctlscript status</w:t>
            </w:r>
          </w:p>
          <w:p w:rsidR="00C83060" w:rsidRDefault="00C83060" w:rsidP="00C83060">
            <w:pPr>
              <w:ind w:left="105"/>
              <w:rPr>
                <w:szCs w:val="20"/>
              </w:rPr>
            </w:pPr>
          </w:p>
        </w:tc>
      </w:tr>
    </w:tbl>
    <w:p w:rsidR="00DF32DB" w:rsidRDefault="00DF32DB">
      <w:pPr>
        <w:rPr>
          <w:szCs w:val="20"/>
        </w:rPr>
      </w:pPr>
    </w:p>
    <w:p w:rsidR="00223B0D" w:rsidRPr="00A22066" w:rsidRDefault="00223B0D" w:rsidP="00223B0D">
      <w:pPr>
        <w:rPr>
          <w:b/>
          <w:sz w:val="24"/>
          <w:szCs w:val="24"/>
        </w:rPr>
      </w:pPr>
      <w:r>
        <w:rPr>
          <w:rFonts w:hint="eastAsia"/>
          <w:b/>
          <w:sz w:val="24"/>
          <w:szCs w:val="24"/>
        </w:rPr>
        <w:t>1</w:t>
      </w:r>
      <w:r w:rsidR="004D5E59">
        <w:rPr>
          <w:rFonts w:hint="eastAsia"/>
          <w:b/>
          <w:sz w:val="24"/>
          <w:szCs w:val="24"/>
        </w:rPr>
        <w:t>8</w:t>
      </w:r>
      <w:r w:rsidRPr="00A22066">
        <w:rPr>
          <w:rFonts w:hint="eastAsia"/>
          <w:b/>
          <w:sz w:val="24"/>
          <w:szCs w:val="24"/>
        </w:rPr>
        <w:t xml:space="preserve">. </w:t>
      </w:r>
      <w:r>
        <w:rPr>
          <w:rFonts w:eastAsiaTheme="minorHAnsi" w:cs="Arial" w:hint="eastAsia"/>
          <w:b/>
          <w:color w:val="333333"/>
          <w:sz w:val="24"/>
          <w:szCs w:val="24"/>
        </w:rPr>
        <w:t>Directory</w:t>
      </w:r>
    </w:p>
    <w:p w:rsidR="00223B0D" w:rsidRDefault="00223B0D" w:rsidP="00223B0D">
      <w:pPr>
        <w:rPr>
          <w:sz w:val="24"/>
          <w:szCs w:val="24"/>
        </w:rPr>
      </w:pPr>
      <w:r>
        <w:rPr>
          <w:rFonts w:hint="eastAsia"/>
          <w:sz w:val="24"/>
          <w:szCs w:val="24"/>
        </w:rPr>
        <w:t>google에서 linux directory structure 검색</w:t>
      </w:r>
    </w:p>
    <w:p w:rsidR="00223B0D" w:rsidRDefault="00223B0D" w:rsidP="00223B0D">
      <w:pPr>
        <w:rPr>
          <w:color w:val="FF0000"/>
          <w:szCs w:val="20"/>
        </w:rPr>
      </w:pPr>
      <w:r w:rsidRPr="00223B0D">
        <w:rPr>
          <w:color w:val="FF0000"/>
          <w:szCs w:val="20"/>
        </w:rPr>
        <w:t>http://www.thegeekstuff.com/2010/09/linux-file-system-structure/?utm_source=tuicool</w:t>
      </w:r>
    </w:p>
    <w:p w:rsidR="00223B0D" w:rsidRDefault="00223B0D" w:rsidP="00223B0D">
      <w:pPr>
        <w:rPr>
          <w:rFonts w:eastAsiaTheme="minorHAnsi" w:cs="굴림"/>
          <w:color w:val="111111"/>
          <w:kern w:val="0"/>
          <w:sz w:val="22"/>
        </w:rPr>
      </w:pPr>
    </w:p>
    <w:p w:rsidR="00223B0D" w:rsidRPr="00223B0D" w:rsidRDefault="00223B0D" w:rsidP="00223B0D">
      <w:pPr>
        <w:rPr>
          <w:rFonts w:eastAsiaTheme="minorHAnsi"/>
          <w:color w:val="FF0000"/>
          <w:sz w:val="22"/>
        </w:rPr>
      </w:pPr>
      <w:r w:rsidRPr="00223B0D">
        <w:rPr>
          <w:rFonts w:eastAsiaTheme="minorHAnsi" w:cs="굴림"/>
          <w:color w:val="111111"/>
          <w:kern w:val="0"/>
          <w:sz w:val="22"/>
        </w:rPr>
        <w:t>1. / – Root</w:t>
      </w:r>
    </w:p>
    <w:p w:rsidR="00223B0D" w:rsidRPr="00223B0D" w:rsidRDefault="00223B0D" w:rsidP="00223B0D">
      <w:pPr>
        <w:widowControl/>
        <w:numPr>
          <w:ilvl w:val="0"/>
          <w:numId w:val="1"/>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Every single file and directory starts from the root directory.</w:t>
      </w:r>
    </w:p>
    <w:p w:rsidR="00223B0D" w:rsidRPr="00223B0D" w:rsidRDefault="00223B0D" w:rsidP="00223B0D">
      <w:pPr>
        <w:widowControl/>
        <w:numPr>
          <w:ilvl w:val="0"/>
          <w:numId w:val="1"/>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Only root user has write privilege under this directory.</w:t>
      </w:r>
    </w:p>
    <w:p w:rsidR="00223B0D" w:rsidRPr="00223B0D" w:rsidRDefault="00223B0D" w:rsidP="00223B0D">
      <w:pPr>
        <w:widowControl/>
        <w:numPr>
          <w:ilvl w:val="0"/>
          <w:numId w:val="1"/>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Please note that /root is root user’s home directory, which is not same as /.</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2. /bin – User Binaries</w:t>
      </w:r>
      <w:r>
        <w:rPr>
          <w:rFonts w:eastAsiaTheme="minorHAnsi" w:cs="굴림" w:hint="eastAsia"/>
          <w:color w:val="111111"/>
          <w:kern w:val="0"/>
          <w:sz w:val="22"/>
        </w:rPr>
        <w:t xml:space="preserve"> 사용자가 사용하는 실행 프로그램들</w:t>
      </w:r>
    </w:p>
    <w:p w:rsidR="00223B0D" w:rsidRPr="00223B0D" w:rsidRDefault="00223B0D" w:rsidP="00223B0D">
      <w:pPr>
        <w:widowControl/>
        <w:numPr>
          <w:ilvl w:val="0"/>
          <w:numId w:val="2"/>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Contains binary executables.</w:t>
      </w:r>
    </w:p>
    <w:p w:rsidR="00223B0D" w:rsidRPr="00223B0D" w:rsidRDefault="00223B0D" w:rsidP="00223B0D">
      <w:pPr>
        <w:widowControl/>
        <w:numPr>
          <w:ilvl w:val="0"/>
          <w:numId w:val="2"/>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Common linux commands you need to use in single-user modes are located under this directory.</w:t>
      </w:r>
    </w:p>
    <w:p w:rsidR="00223B0D" w:rsidRPr="00223B0D" w:rsidRDefault="00223B0D" w:rsidP="00223B0D">
      <w:pPr>
        <w:widowControl/>
        <w:numPr>
          <w:ilvl w:val="0"/>
          <w:numId w:val="2"/>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Commands used by all the users of the system are located here.</w:t>
      </w:r>
    </w:p>
    <w:p w:rsidR="00223B0D" w:rsidRPr="00223B0D" w:rsidRDefault="00223B0D" w:rsidP="00223B0D">
      <w:pPr>
        <w:widowControl/>
        <w:numPr>
          <w:ilvl w:val="0"/>
          <w:numId w:val="2"/>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For example: ps, ls, ping, grep, cp.</w:t>
      </w:r>
    </w:p>
    <w:p w:rsidR="00223B0D" w:rsidRPr="00223B0D" w:rsidRDefault="00223B0D">
      <w:pPr>
        <w:rPr>
          <w:color w:val="FF0000"/>
          <w:szCs w:val="20"/>
        </w:rPr>
      </w:pPr>
    </w:p>
    <w:p w:rsidR="00223B0D" w:rsidRDefault="00223B0D" w:rsidP="00223B0D">
      <w:pPr>
        <w:rPr>
          <w:szCs w:val="20"/>
        </w:rPr>
      </w:pPr>
      <w:r>
        <w:rPr>
          <w:noProof/>
        </w:rPr>
        <w:lastRenderedPageBreak/>
        <w:drawing>
          <wp:inline distT="0" distB="0" distL="0" distR="0">
            <wp:extent cx="4695825" cy="6841767"/>
            <wp:effectExtent l="19050" t="0" r="9525" b="0"/>
            <wp:docPr id="10" name="그림 10" descr="http://static.thegeekstuff.com/wp-content/uploads/2010/11/filesystem-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atic.thegeekstuff.com/wp-content/uploads/2010/11/filesystem-structure.png"/>
                    <pic:cNvPicPr>
                      <a:picLocks noChangeAspect="1" noChangeArrowheads="1"/>
                    </pic:cNvPicPr>
                  </pic:nvPicPr>
                  <pic:blipFill>
                    <a:blip r:embed="rId82" cstate="print"/>
                    <a:srcRect/>
                    <a:stretch>
                      <a:fillRect/>
                    </a:stretch>
                  </pic:blipFill>
                  <pic:spPr bwMode="auto">
                    <a:xfrm>
                      <a:off x="0" y="0"/>
                      <a:ext cx="4695825" cy="6841767"/>
                    </a:xfrm>
                    <a:prstGeom prst="rect">
                      <a:avLst/>
                    </a:prstGeom>
                    <a:noFill/>
                    <a:ln w="9525">
                      <a:noFill/>
                      <a:miter lim="800000"/>
                      <a:headEnd/>
                      <a:tailEnd/>
                    </a:ln>
                  </pic:spPr>
                </pic:pic>
              </a:graphicData>
            </a:graphic>
          </wp:inline>
        </w:drawing>
      </w:r>
    </w:p>
    <w:p w:rsidR="00223B0D" w:rsidRDefault="00223B0D" w:rsidP="00223B0D">
      <w:pPr>
        <w:rPr>
          <w:szCs w:val="20"/>
        </w:rPr>
      </w:pPr>
    </w:p>
    <w:p w:rsidR="00223B0D" w:rsidRPr="00223B0D" w:rsidRDefault="00223B0D" w:rsidP="00223B0D">
      <w:pPr>
        <w:rPr>
          <w:szCs w:val="20"/>
        </w:rPr>
      </w:pPr>
      <w:r w:rsidRPr="00223B0D">
        <w:rPr>
          <w:rFonts w:eastAsiaTheme="minorHAnsi" w:cs="굴림"/>
          <w:color w:val="111111"/>
          <w:kern w:val="0"/>
          <w:sz w:val="22"/>
        </w:rPr>
        <w:t>3. /sbin – System Binaries</w:t>
      </w:r>
    </w:p>
    <w:p w:rsidR="00223B0D" w:rsidRPr="00223B0D" w:rsidRDefault="00223B0D" w:rsidP="00223B0D">
      <w:pPr>
        <w:widowControl/>
        <w:numPr>
          <w:ilvl w:val="0"/>
          <w:numId w:val="3"/>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Just like /bin, /sbin also contains binary executables.</w:t>
      </w:r>
    </w:p>
    <w:p w:rsidR="00223B0D" w:rsidRPr="00223B0D" w:rsidRDefault="00223B0D" w:rsidP="00223B0D">
      <w:pPr>
        <w:widowControl/>
        <w:numPr>
          <w:ilvl w:val="0"/>
          <w:numId w:val="3"/>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But, the linux commands located under this directory are used typically by system aministrator, for system maintenance purpose.</w:t>
      </w:r>
    </w:p>
    <w:p w:rsidR="00223B0D" w:rsidRPr="00223B0D" w:rsidRDefault="00223B0D" w:rsidP="00223B0D">
      <w:pPr>
        <w:widowControl/>
        <w:numPr>
          <w:ilvl w:val="0"/>
          <w:numId w:val="3"/>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For example: iptables, reboot, fdisk, ifconfig, swapon</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lastRenderedPageBreak/>
        <w:t>4. /etc – Configuration Files</w:t>
      </w:r>
    </w:p>
    <w:p w:rsidR="00223B0D" w:rsidRPr="00223B0D" w:rsidRDefault="00223B0D" w:rsidP="00223B0D">
      <w:pPr>
        <w:widowControl/>
        <w:numPr>
          <w:ilvl w:val="0"/>
          <w:numId w:val="4"/>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Contains configuration files required by all programs.</w:t>
      </w:r>
    </w:p>
    <w:p w:rsidR="00223B0D" w:rsidRPr="00223B0D" w:rsidRDefault="00223B0D" w:rsidP="00223B0D">
      <w:pPr>
        <w:widowControl/>
        <w:numPr>
          <w:ilvl w:val="0"/>
          <w:numId w:val="4"/>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This also contains startup and shutdown shell scripts used to start/stop individual programs.</w:t>
      </w:r>
    </w:p>
    <w:p w:rsidR="00223B0D" w:rsidRPr="00223B0D" w:rsidRDefault="00223B0D" w:rsidP="00223B0D">
      <w:pPr>
        <w:widowControl/>
        <w:numPr>
          <w:ilvl w:val="0"/>
          <w:numId w:val="4"/>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For example: /etc/resolv.conf, /etc/logrotate.conf</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5. /dev – Device Files</w:t>
      </w:r>
    </w:p>
    <w:p w:rsidR="00223B0D" w:rsidRPr="00223B0D" w:rsidRDefault="00223B0D" w:rsidP="00223B0D">
      <w:pPr>
        <w:widowControl/>
        <w:numPr>
          <w:ilvl w:val="0"/>
          <w:numId w:val="5"/>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Contains device files.</w:t>
      </w:r>
    </w:p>
    <w:p w:rsidR="00223B0D" w:rsidRPr="00223B0D" w:rsidRDefault="00223B0D" w:rsidP="00223B0D">
      <w:pPr>
        <w:widowControl/>
        <w:numPr>
          <w:ilvl w:val="0"/>
          <w:numId w:val="5"/>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These include terminal devices, usb, or any device attached to the system.</w:t>
      </w:r>
    </w:p>
    <w:p w:rsidR="00223B0D" w:rsidRPr="00223B0D" w:rsidRDefault="00223B0D" w:rsidP="00223B0D">
      <w:pPr>
        <w:widowControl/>
        <w:numPr>
          <w:ilvl w:val="0"/>
          <w:numId w:val="5"/>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For example: /dev/tty1, /dev/usbmon0</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6. /proc – Process Information</w:t>
      </w:r>
    </w:p>
    <w:p w:rsidR="00223B0D" w:rsidRPr="00223B0D" w:rsidRDefault="00223B0D" w:rsidP="00223B0D">
      <w:pPr>
        <w:widowControl/>
        <w:numPr>
          <w:ilvl w:val="0"/>
          <w:numId w:val="6"/>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Contains information about system process.</w:t>
      </w:r>
    </w:p>
    <w:p w:rsidR="00223B0D" w:rsidRPr="00223B0D" w:rsidRDefault="00223B0D" w:rsidP="00223B0D">
      <w:pPr>
        <w:widowControl/>
        <w:numPr>
          <w:ilvl w:val="0"/>
          <w:numId w:val="6"/>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This is a pseudo filesystem contains information about running process. For example: /proc/{pid} directory contains information about the process with that particular pid.</w:t>
      </w:r>
    </w:p>
    <w:p w:rsidR="00223B0D" w:rsidRPr="00223B0D" w:rsidRDefault="00223B0D" w:rsidP="00223B0D">
      <w:pPr>
        <w:widowControl/>
        <w:numPr>
          <w:ilvl w:val="0"/>
          <w:numId w:val="6"/>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This is a virtual filesystem with text information about system resources. For example: /proc/uptime</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7. /var – Variable Files</w:t>
      </w:r>
    </w:p>
    <w:p w:rsidR="00223B0D" w:rsidRPr="00223B0D" w:rsidRDefault="00223B0D" w:rsidP="00223B0D">
      <w:pPr>
        <w:widowControl/>
        <w:numPr>
          <w:ilvl w:val="0"/>
          <w:numId w:val="7"/>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var stands for variable files.</w:t>
      </w:r>
    </w:p>
    <w:p w:rsidR="00223B0D" w:rsidRPr="00223B0D" w:rsidRDefault="00223B0D" w:rsidP="00223B0D">
      <w:pPr>
        <w:widowControl/>
        <w:numPr>
          <w:ilvl w:val="0"/>
          <w:numId w:val="7"/>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Content of the files that are expected to grow can be found under this directory.</w:t>
      </w:r>
    </w:p>
    <w:p w:rsidR="00223B0D" w:rsidRPr="00223B0D" w:rsidRDefault="00223B0D" w:rsidP="00223B0D">
      <w:pPr>
        <w:widowControl/>
        <w:numPr>
          <w:ilvl w:val="0"/>
          <w:numId w:val="7"/>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This includes — system log files (/var/log); packages and database files (/var/lib); emails (/var/mail); print queues (/var/spool); lock files (/var/lock); temp files needed across reboots (/var/tmp);</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8. /tmp – Temporary Files</w:t>
      </w:r>
    </w:p>
    <w:p w:rsidR="00223B0D" w:rsidRPr="00223B0D" w:rsidRDefault="00223B0D" w:rsidP="00223B0D">
      <w:pPr>
        <w:widowControl/>
        <w:numPr>
          <w:ilvl w:val="0"/>
          <w:numId w:val="8"/>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Directory that contains temporary files created by system and users.</w:t>
      </w:r>
    </w:p>
    <w:p w:rsidR="00223B0D" w:rsidRPr="00223B0D" w:rsidRDefault="00223B0D" w:rsidP="00223B0D">
      <w:pPr>
        <w:widowControl/>
        <w:numPr>
          <w:ilvl w:val="0"/>
          <w:numId w:val="8"/>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Files under this directory are deleted when system is rebooted.</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9. /usr – User Programs</w:t>
      </w:r>
    </w:p>
    <w:p w:rsidR="00223B0D" w:rsidRPr="00223B0D" w:rsidRDefault="00223B0D" w:rsidP="00223B0D">
      <w:pPr>
        <w:widowControl/>
        <w:numPr>
          <w:ilvl w:val="0"/>
          <w:numId w:val="9"/>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Contains binaries, libraries, documentation, and source-code for second level programs.</w:t>
      </w:r>
    </w:p>
    <w:p w:rsidR="00223B0D" w:rsidRPr="00223B0D" w:rsidRDefault="00223B0D" w:rsidP="00223B0D">
      <w:pPr>
        <w:widowControl/>
        <w:numPr>
          <w:ilvl w:val="0"/>
          <w:numId w:val="9"/>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lastRenderedPageBreak/>
        <w:t>/usr/bin contains binary files for user programs. If you can’t find a user binary under /bin, look under /usr/bin. For example: at, awk, cc, less, scp</w:t>
      </w:r>
    </w:p>
    <w:p w:rsidR="00223B0D" w:rsidRPr="00223B0D" w:rsidRDefault="00223B0D" w:rsidP="00223B0D">
      <w:pPr>
        <w:widowControl/>
        <w:numPr>
          <w:ilvl w:val="0"/>
          <w:numId w:val="9"/>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/usr/sbin contains binary files for system administrators. If you can’t find a system binary under /sbin, look under /usr/sbin. For example: atd, cron, sshd, useradd, userdel</w:t>
      </w:r>
    </w:p>
    <w:p w:rsidR="00223B0D" w:rsidRPr="00223B0D" w:rsidRDefault="00223B0D" w:rsidP="00223B0D">
      <w:pPr>
        <w:widowControl/>
        <w:numPr>
          <w:ilvl w:val="0"/>
          <w:numId w:val="9"/>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/usr/lib contains libraries for /usr/bin and /usr/sbin</w:t>
      </w:r>
    </w:p>
    <w:p w:rsidR="00223B0D" w:rsidRPr="00223B0D" w:rsidRDefault="00223B0D" w:rsidP="00223B0D">
      <w:pPr>
        <w:widowControl/>
        <w:numPr>
          <w:ilvl w:val="0"/>
          <w:numId w:val="9"/>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/usr/local contains users programs that you install from source. For example, when you install apache from source, it goes under /usr/local/apache2</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10. /home – Home Directories</w:t>
      </w:r>
    </w:p>
    <w:p w:rsidR="00223B0D" w:rsidRPr="00223B0D" w:rsidRDefault="00223B0D" w:rsidP="00223B0D">
      <w:pPr>
        <w:widowControl/>
        <w:numPr>
          <w:ilvl w:val="0"/>
          <w:numId w:val="10"/>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Home directories for all users to store their personal files.</w:t>
      </w:r>
    </w:p>
    <w:p w:rsidR="00223B0D" w:rsidRPr="00223B0D" w:rsidRDefault="00223B0D" w:rsidP="00223B0D">
      <w:pPr>
        <w:widowControl/>
        <w:numPr>
          <w:ilvl w:val="0"/>
          <w:numId w:val="10"/>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For example: /home/john, /home/nikita</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11. /boot – Boot Loader Files</w:t>
      </w:r>
    </w:p>
    <w:p w:rsidR="00223B0D" w:rsidRPr="00223B0D" w:rsidRDefault="00223B0D" w:rsidP="00223B0D">
      <w:pPr>
        <w:widowControl/>
        <w:numPr>
          <w:ilvl w:val="0"/>
          <w:numId w:val="11"/>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Contains boot loader related files.</w:t>
      </w:r>
    </w:p>
    <w:p w:rsidR="00223B0D" w:rsidRPr="00223B0D" w:rsidRDefault="00223B0D" w:rsidP="00223B0D">
      <w:pPr>
        <w:widowControl/>
        <w:numPr>
          <w:ilvl w:val="0"/>
          <w:numId w:val="11"/>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Kernel initrd, vmlinux, grub files are located under /boot</w:t>
      </w:r>
    </w:p>
    <w:p w:rsidR="00223B0D" w:rsidRPr="00223B0D" w:rsidRDefault="00223B0D" w:rsidP="00223B0D">
      <w:pPr>
        <w:widowControl/>
        <w:numPr>
          <w:ilvl w:val="0"/>
          <w:numId w:val="11"/>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For example: initrd.img-2.6.32-24-generic, vmlinuz-2.6.32-24-generic</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12. /lib – System Libraries</w:t>
      </w:r>
    </w:p>
    <w:p w:rsidR="00223B0D" w:rsidRPr="00223B0D" w:rsidRDefault="00223B0D" w:rsidP="00223B0D">
      <w:pPr>
        <w:widowControl/>
        <w:numPr>
          <w:ilvl w:val="0"/>
          <w:numId w:val="12"/>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Contains library files that supports the binaries located under /bin and /sbin</w:t>
      </w:r>
    </w:p>
    <w:p w:rsidR="00223B0D" w:rsidRPr="00223B0D" w:rsidRDefault="00223B0D" w:rsidP="00223B0D">
      <w:pPr>
        <w:widowControl/>
        <w:numPr>
          <w:ilvl w:val="0"/>
          <w:numId w:val="12"/>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Library filenames are either ld* or lib*.so.*</w:t>
      </w:r>
    </w:p>
    <w:p w:rsidR="00223B0D" w:rsidRPr="00223B0D" w:rsidRDefault="00223B0D" w:rsidP="00223B0D">
      <w:pPr>
        <w:widowControl/>
        <w:numPr>
          <w:ilvl w:val="0"/>
          <w:numId w:val="12"/>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For example: ld-2.11.1.so, libncurses.so.5.7</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13. /opt – Optional add-on Applications</w:t>
      </w:r>
    </w:p>
    <w:p w:rsidR="00223B0D" w:rsidRPr="00223B0D" w:rsidRDefault="00223B0D" w:rsidP="00223B0D">
      <w:pPr>
        <w:widowControl/>
        <w:numPr>
          <w:ilvl w:val="0"/>
          <w:numId w:val="13"/>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opt stands for optional.</w:t>
      </w:r>
    </w:p>
    <w:p w:rsidR="00223B0D" w:rsidRPr="00223B0D" w:rsidRDefault="00223B0D" w:rsidP="00223B0D">
      <w:pPr>
        <w:widowControl/>
        <w:numPr>
          <w:ilvl w:val="0"/>
          <w:numId w:val="13"/>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Contains add-on applications from individual vendors.</w:t>
      </w:r>
    </w:p>
    <w:p w:rsidR="00223B0D" w:rsidRPr="00223B0D" w:rsidRDefault="00223B0D" w:rsidP="00223B0D">
      <w:pPr>
        <w:widowControl/>
        <w:numPr>
          <w:ilvl w:val="0"/>
          <w:numId w:val="13"/>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add-on applications should be installed under either /opt/ or /opt/ sub-directory.</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14. /mnt – Mount Directory</w:t>
      </w:r>
    </w:p>
    <w:p w:rsidR="00223B0D" w:rsidRPr="00223B0D" w:rsidRDefault="00223B0D" w:rsidP="00223B0D">
      <w:pPr>
        <w:widowControl/>
        <w:numPr>
          <w:ilvl w:val="0"/>
          <w:numId w:val="14"/>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Temporary mount directory where sysadmins can mount filesystems.</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15. /media – Removable Media Devices</w:t>
      </w:r>
    </w:p>
    <w:p w:rsidR="00223B0D" w:rsidRPr="00223B0D" w:rsidRDefault="00223B0D" w:rsidP="00223B0D">
      <w:pPr>
        <w:widowControl/>
        <w:numPr>
          <w:ilvl w:val="0"/>
          <w:numId w:val="15"/>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lastRenderedPageBreak/>
        <w:t>Temporary mount directory for removable devices.</w:t>
      </w:r>
    </w:p>
    <w:p w:rsidR="00223B0D" w:rsidRPr="00223B0D" w:rsidRDefault="00223B0D" w:rsidP="00223B0D">
      <w:pPr>
        <w:widowControl/>
        <w:numPr>
          <w:ilvl w:val="0"/>
          <w:numId w:val="15"/>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For examples, /media/cdrom for CD-ROM; /media/floppy for floppy drives; /media/cdrecorder for CD writer</w:t>
      </w:r>
    </w:p>
    <w:p w:rsidR="00223B0D" w:rsidRPr="00223B0D" w:rsidRDefault="00223B0D" w:rsidP="00223B0D">
      <w:pPr>
        <w:widowControl/>
        <w:shd w:val="clear" w:color="auto" w:fill="FFFFFF"/>
        <w:wordWrap/>
        <w:autoSpaceDE/>
        <w:autoSpaceDN/>
        <w:spacing w:before="440" w:after="147" w:line="293" w:lineRule="atLeast"/>
        <w:jc w:val="left"/>
        <w:outlineLvl w:val="2"/>
        <w:rPr>
          <w:rFonts w:eastAsiaTheme="minorHAnsi" w:cs="굴림"/>
          <w:color w:val="111111"/>
          <w:kern w:val="0"/>
          <w:sz w:val="22"/>
        </w:rPr>
      </w:pPr>
      <w:r w:rsidRPr="00223B0D">
        <w:rPr>
          <w:rFonts w:eastAsiaTheme="minorHAnsi" w:cs="굴림"/>
          <w:color w:val="111111"/>
          <w:kern w:val="0"/>
          <w:sz w:val="22"/>
        </w:rPr>
        <w:t>16. /srv – Service Data</w:t>
      </w:r>
    </w:p>
    <w:p w:rsidR="00223B0D" w:rsidRPr="00223B0D" w:rsidRDefault="00223B0D" w:rsidP="00223B0D">
      <w:pPr>
        <w:widowControl/>
        <w:numPr>
          <w:ilvl w:val="0"/>
          <w:numId w:val="16"/>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srv stands for service.</w:t>
      </w:r>
    </w:p>
    <w:p w:rsidR="00223B0D" w:rsidRPr="00223B0D" w:rsidRDefault="00223B0D" w:rsidP="00223B0D">
      <w:pPr>
        <w:widowControl/>
        <w:numPr>
          <w:ilvl w:val="0"/>
          <w:numId w:val="16"/>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Contains server specific services related data.</w:t>
      </w:r>
    </w:p>
    <w:p w:rsidR="00223B0D" w:rsidRPr="00223B0D" w:rsidRDefault="00223B0D" w:rsidP="00223B0D">
      <w:pPr>
        <w:widowControl/>
        <w:numPr>
          <w:ilvl w:val="0"/>
          <w:numId w:val="16"/>
        </w:numPr>
        <w:shd w:val="clear" w:color="auto" w:fill="FFFFFF"/>
        <w:wordWrap/>
        <w:autoSpaceDE/>
        <w:autoSpaceDN/>
        <w:ind w:left="390"/>
        <w:jc w:val="left"/>
        <w:rPr>
          <w:rFonts w:eastAsiaTheme="minorHAnsi" w:cs="굴림"/>
          <w:color w:val="111111"/>
          <w:kern w:val="0"/>
          <w:sz w:val="22"/>
        </w:rPr>
      </w:pPr>
      <w:r w:rsidRPr="00223B0D">
        <w:rPr>
          <w:rFonts w:eastAsiaTheme="minorHAnsi" w:cs="굴림"/>
          <w:color w:val="111111"/>
          <w:kern w:val="0"/>
          <w:sz w:val="22"/>
        </w:rPr>
        <w:t>For example, /srv/cvs contains CVS related data.</w:t>
      </w:r>
    </w:p>
    <w:p w:rsidR="00A22066" w:rsidRPr="00223B0D" w:rsidRDefault="00A22066">
      <w:pPr>
        <w:rPr>
          <w:szCs w:val="20"/>
        </w:rPr>
      </w:pPr>
    </w:p>
    <w:p w:rsidR="005574D5" w:rsidRPr="00A22066" w:rsidRDefault="005574D5" w:rsidP="005574D5">
      <w:pPr>
        <w:rPr>
          <w:b/>
          <w:sz w:val="24"/>
          <w:szCs w:val="24"/>
        </w:rPr>
      </w:pPr>
      <w:r>
        <w:rPr>
          <w:rFonts w:hint="eastAsia"/>
          <w:b/>
          <w:sz w:val="24"/>
          <w:szCs w:val="24"/>
        </w:rPr>
        <w:t>1</w:t>
      </w:r>
      <w:r w:rsidR="004D5E59">
        <w:rPr>
          <w:rFonts w:hint="eastAsia"/>
          <w:b/>
          <w:sz w:val="24"/>
          <w:szCs w:val="24"/>
        </w:rPr>
        <w:t>9</w:t>
      </w:r>
      <w:r w:rsidRPr="00A22066">
        <w:rPr>
          <w:rFonts w:hint="eastAsia"/>
          <w:b/>
          <w:sz w:val="24"/>
          <w:szCs w:val="24"/>
        </w:rPr>
        <w:t xml:space="preserve">. </w:t>
      </w:r>
      <w:r>
        <w:rPr>
          <w:rFonts w:eastAsiaTheme="minorHAnsi" w:cs="Arial" w:hint="eastAsia"/>
          <w:b/>
          <w:color w:val="333333"/>
          <w:sz w:val="24"/>
          <w:szCs w:val="24"/>
        </w:rPr>
        <w:t>Process</w:t>
      </w:r>
    </w:p>
    <w:p w:rsidR="005574D5" w:rsidRDefault="005574D5" w:rsidP="005574D5">
      <w:pPr>
        <w:rPr>
          <w:color w:val="FF0000"/>
          <w:szCs w:val="20"/>
        </w:rPr>
      </w:pPr>
    </w:p>
    <w:p w:rsidR="005574D5" w:rsidRDefault="005574D5" w:rsidP="005574D5">
      <w:pPr>
        <w:rPr>
          <w:color w:val="FF0000"/>
          <w:szCs w:val="20"/>
        </w:rPr>
      </w:pPr>
      <w:r>
        <w:rPr>
          <w:rFonts w:hint="eastAsia"/>
          <w:color w:val="FF0000"/>
          <w:szCs w:val="20"/>
        </w:rPr>
        <w:t xml:space="preserve">  processor  </w:t>
      </w:r>
      <w:r w:rsidR="00270AA3">
        <w:rPr>
          <w:rFonts w:hint="eastAsia"/>
          <w:color w:val="FF0000"/>
          <w:szCs w:val="20"/>
        </w:rPr>
        <w:t>:  process를 실행</w:t>
      </w:r>
    </w:p>
    <w:p w:rsidR="005574D5" w:rsidRDefault="005574D5" w:rsidP="005574D5">
      <w:pPr>
        <w:rPr>
          <w:color w:val="FF0000"/>
          <w:szCs w:val="20"/>
        </w:rPr>
      </w:pPr>
      <w:r>
        <w:rPr>
          <w:rFonts w:hint="eastAsia"/>
          <w:color w:val="FF0000"/>
          <w:szCs w:val="20"/>
        </w:rPr>
        <w:t xml:space="preserve">  Memory </w:t>
      </w:r>
      <w:r w:rsidR="00270AA3">
        <w:rPr>
          <w:rFonts w:hint="eastAsia"/>
          <w:color w:val="FF0000"/>
          <w:szCs w:val="20"/>
        </w:rPr>
        <w:t xml:space="preserve">  :  Memory에 적재 </w:t>
      </w:r>
    </w:p>
    <w:p w:rsidR="005574D5" w:rsidRDefault="005574D5" w:rsidP="005574D5">
      <w:pPr>
        <w:rPr>
          <w:color w:val="FF0000"/>
          <w:szCs w:val="20"/>
        </w:rPr>
      </w:pPr>
      <w:r>
        <w:rPr>
          <w:rFonts w:hint="eastAsia"/>
          <w:color w:val="FF0000"/>
          <w:szCs w:val="20"/>
        </w:rPr>
        <w:t xml:space="preserve">  Storage </w:t>
      </w:r>
      <w:r w:rsidR="00270AA3">
        <w:rPr>
          <w:rFonts w:hint="eastAsia"/>
          <w:color w:val="FF0000"/>
          <w:szCs w:val="20"/>
        </w:rPr>
        <w:t xml:space="preserve">   :  program이 저장</w:t>
      </w:r>
    </w:p>
    <w:p w:rsidR="00A22066" w:rsidRPr="00223B0D" w:rsidRDefault="00A22066">
      <w:pPr>
        <w:rPr>
          <w:sz w:val="22"/>
        </w:rPr>
      </w:pPr>
    </w:p>
    <w:p w:rsidR="00270AA3" w:rsidRDefault="00270AA3">
      <w:pPr>
        <w:rPr>
          <w:szCs w:val="20"/>
        </w:rPr>
      </w:pPr>
      <w:r>
        <w:rPr>
          <w:rFonts w:hint="eastAsia"/>
          <w:szCs w:val="20"/>
        </w:rPr>
        <w:t xml:space="preserve">  Process Monitoring : </w:t>
      </w:r>
    </w:p>
    <w:p w:rsidR="00270AA3" w:rsidRDefault="00270AA3">
      <w:pPr>
        <w:rPr>
          <w:szCs w:val="20"/>
        </w:rPr>
      </w:pPr>
      <w:r>
        <w:rPr>
          <w:rFonts w:hint="eastAsia"/>
          <w:szCs w:val="20"/>
        </w:rPr>
        <w:t xml:space="preserve">  1) ps </w:t>
      </w:r>
    </w:p>
    <w:p w:rsidR="00270AA3" w:rsidRDefault="00270AA3">
      <w:pPr>
        <w:rPr>
          <w:szCs w:val="20"/>
        </w:rPr>
      </w:pPr>
      <w:r>
        <w:rPr>
          <w:rFonts w:hint="eastAsia"/>
          <w:szCs w:val="20"/>
        </w:rPr>
        <w:t xml:space="preserve">    ps -aux </w:t>
      </w:r>
    </w:p>
    <w:p w:rsidR="00A22066" w:rsidRDefault="00270AA3">
      <w:pPr>
        <w:rPr>
          <w:szCs w:val="20"/>
        </w:rPr>
      </w:pPr>
      <w:r>
        <w:rPr>
          <w:rFonts w:hint="eastAsia"/>
          <w:szCs w:val="20"/>
        </w:rPr>
        <w:t xml:space="preserve">    ps aux | grep apache</w:t>
      </w:r>
    </w:p>
    <w:p w:rsidR="00270AA3" w:rsidRDefault="00270AA3">
      <w:pPr>
        <w:rPr>
          <w:szCs w:val="20"/>
        </w:rPr>
      </w:pPr>
      <w:r>
        <w:rPr>
          <w:rFonts w:hint="eastAsia"/>
          <w:szCs w:val="20"/>
        </w:rPr>
        <w:t xml:space="preserve">    sudo kill 21222 </w:t>
      </w:r>
    </w:p>
    <w:p w:rsidR="00A22066" w:rsidRDefault="00270AA3">
      <w:pPr>
        <w:rPr>
          <w:szCs w:val="20"/>
        </w:rPr>
      </w:pPr>
      <w:r>
        <w:rPr>
          <w:rFonts w:hint="eastAsia"/>
          <w:szCs w:val="20"/>
        </w:rPr>
        <w:t xml:space="preserve">  2) sudo top or htop</w:t>
      </w:r>
    </w:p>
    <w:p w:rsidR="00270AA3" w:rsidRDefault="00270AA3">
      <w:pPr>
        <w:rPr>
          <w:szCs w:val="20"/>
        </w:rPr>
      </w:pPr>
      <w:r>
        <w:rPr>
          <w:rFonts w:hint="eastAsia"/>
          <w:szCs w:val="20"/>
        </w:rPr>
        <w:t xml:space="preserve">    </w:t>
      </w:r>
    </w:p>
    <w:p w:rsidR="00270AA3" w:rsidRDefault="00270AA3">
      <w:pPr>
        <w:rPr>
          <w:szCs w:val="20"/>
        </w:rPr>
      </w:pPr>
      <w:r>
        <w:rPr>
          <w:rFonts w:hint="eastAsia"/>
          <w:szCs w:val="20"/>
        </w:rPr>
        <w:t xml:space="preserve">   </w:t>
      </w:r>
    </w:p>
    <w:p w:rsidR="00270AA3" w:rsidRPr="00A22066" w:rsidRDefault="004D5E59" w:rsidP="00270AA3">
      <w:pPr>
        <w:rPr>
          <w:b/>
          <w:sz w:val="24"/>
          <w:szCs w:val="24"/>
        </w:rPr>
      </w:pPr>
      <w:r>
        <w:rPr>
          <w:rFonts w:hint="eastAsia"/>
          <w:b/>
          <w:sz w:val="24"/>
          <w:szCs w:val="24"/>
        </w:rPr>
        <w:t>20</w:t>
      </w:r>
      <w:r w:rsidR="00270AA3" w:rsidRPr="00A22066">
        <w:rPr>
          <w:rFonts w:hint="eastAsia"/>
          <w:b/>
          <w:sz w:val="24"/>
          <w:szCs w:val="24"/>
        </w:rPr>
        <w:t xml:space="preserve">. </w:t>
      </w:r>
      <w:r w:rsidR="00270AA3">
        <w:rPr>
          <w:rFonts w:eastAsiaTheme="minorHAnsi" w:cs="Arial" w:hint="eastAsia"/>
          <w:b/>
          <w:color w:val="333333"/>
          <w:sz w:val="24"/>
          <w:szCs w:val="24"/>
        </w:rPr>
        <w:t>file을 찾는법</w:t>
      </w:r>
    </w:p>
    <w:p w:rsidR="00270AA3" w:rsidRPr="009B56F0" w:rsidRDefault="00270AA3" w:rsidP="00270AA3">
      <w:pPr>
        <w:rPr>
          <w:sz w:val="24"/>
          <w:szCs w:val="24"/>
        </w:rPr>
      </w:pPr>
      <w:r w:rsidRPr="009B56F0">
        <w:rPr>
          <w:rFonts w:hint="eastAsia"/>
          <w:sz w:val="24"/>
          <w:szCs w:val="24"/>
        </w:rPr>
        <w:t xml:space="preserve">  1) file의 위치를 찾는 방법</w:t>
      </w:r>
    </w:p>
    <w:p w:rsidR="00270AA3" w:rsidRDefault="00270AA3" w:rsidP="00270AA3">
      <w:pPr>
        <w:rPr>
          <w:sz w:val="24"/>
          <w:szCs w:val="24"/>
        </w:rPr>
      </w:pPr>
      <w:r w:rsidRPr="009B56F0">
        <w:rPr>
          <w:rFonts w:hint="eastAsia"/>
          <w:sz w:val="24"/>
          <w:szCs w:val="24"/>
        </w:rPr>
        <w:t xml:space="preserve">    - $locate</w:t>
      </w:r>
      <w:r w:rsidR="009B56F0" w:rsidRPr="009B56F0">
        <w:rPr>
          <w:rFonts w:hint="eastAsia"/>
          <w:sz w:val="24"/>
          <w:szCs w:val="24"/>
        </w:rPr>
        <w:t xml:space="preserve"> *.log</w:t>
      </w:r>
    </w:p>
    <w:p w:rsidR="009B56F0" w:rsidRPr="008A5E03" w:rsidRDefault="009B56F0" w:rsidP="00270AA3">
      <w:pPr>
        <w:rPr>
          <w:sz w:val="24"/>
          <w:szCs w:val="24"/>
        </w:rPr>
      </w:pPr>
      <w:r w:rsidRPr="008A5E03">
        <w:rPr>
          <w:rFonts w:hint="eastAsia"/>
          <w:sz w:val="24"/>
          <w:szCs w:val="24"/>
        </w:rPr>
        <w:t xml:space="preserve">    - sudo updatedb </w:t>
      </w:r>
    </w:p>
    <w:p w:rsidR="00A22066" w:rsidRPr="008A5E03" w:rsidRDefault="009B56F0">
      <w:pPr>
        <w:rPr>
          <w:sz w:val="24"/>
          <w:szCs w:val="24"/>
        </w:rPr>
      </w:pPr>
      <w:r w:rsidRPr="008A5E03">
        <w:rPr>
          <w:rFonts w:hint="eastAsia"/>
          <w:sz w:val="24"/>
          <w:szCs w:val="24"/>
        </w:rPr>
        <w:t xml:space="preserve">    * </w:t>
      </w:r>
      <w:r w:rsidRPr="008A5E03">
        <w:rPr>
          <w:b/>
          <w:color w:val="C00000"/>
          <w:sz w:val="24"/>
          <w:szCs w:val="24"/>
        </w:rPr>
        <w:t>http://www.tecmint.com/35-practical-examples-of-linux-find-command/</w:t>
      </w:r>
    </w:p>
    <w:p w:rsidR="00A22066" w:rsidRPr="008A5E03" w:rsidRDefault="009B56F0">
      <w:pPr>
        <w:rPr>
          <w:sz w:val="24"/>
          <w:szCs w:val="24"/>
        </w:rPr>
      </w:pPr>
      <w:r w:rsidRPr="008A5E03">
        <w:rPr>
          <w:rFonts w:hint="eastAsia"/>
          <w:sz w:val="24"/>
          <w:szCs w:val="24"/>
        </w:rPr>
        <w:t xml:space="preserve">     - $find --help | head</w:t>
      </w:r>
      <w:r w:rsidR="008A5E03" w:rsidRPr="008A5E03">
        <w:rPr>
          <w:rFonts w:hint="eastAsia"/>
          <w:sz w:val="24"/>
          <w:szCs w:val="24"/>
        </w:rPr>
        <w:t xml:space="preserve"> </w:t>
      </w:r>
    </w:p>
    <w:p w:rsidR="008A5E03" w:rsidRDefault="008A5E03">
      <w:pPr>
        <w:rPr>
          <w:sz w:val="24"/>
          <w:szCs w:val="24"/>
        </w:rPr>
      </w:pPr>
      <w:r>
        <w:rPr>
          <w:rFonts w:hint="eastAsia"/>
          <w:sz w:val="24"/>
          <w:szCs w:val="24"/>
        </w:rPr>
        <w:t xml:space="preserve">    </w:t>
      </w:r>
      <w:r w:rsidRPr="008A5E03">
        <w:rPr>
          <w:rFonts w:hint="eastAsia"/>
          <w:sz w:val="24"/>
          <w:szCs w:val="24"/>
        </w:rPr>
        <w:t xml:space="preserve">- $find ~ -name *.log  : 본인의 directory 하위의 모든 directory를 검색 </w:t>
      </w:r>
    </w:p>
    <w:p w:rsidR="008A5E03" w:rsidRPr="008A5E03" w:rsidRDefault="008A5E03">
      <w:pPr>
        <w:rPr>
          <w:sz w:val="24"/>
          <w:szCs w:val="24"/>
        </w:rPr>
      </w:pPr>
      <w:r>
        <w:rPr>
          <w:rFonts w:hint="eastAsia"/>
          <w:sz w:val="24"/>
          <w:szCs w:val="24"/>
        </w:rPr>
        <w:t xml:space="preserve">       </w:t>
      </w:r>
      <w:r w:rsidRPr="008A5E03">
        <w:rPr>
          <w:rFonts w:hint="eastAsia"/>
          <w:sz w:val="24"/>
          <w:szCs w:val="24"/>
        </w:rPr>
        <w:t>*.log를 찾아라</w:t>
      </w:r>
    </w:p>
    <w:p w:rsidR="008A5E03" w:rsidRPr="008A5E03" w:rsidRDefault="008A5E03">
      <w:pPr>
        <w:rPr>
          <w:sz w:val="24"/>
          <w:szCs w:val="24"/>
        </w:rPr>
      </w:pPr>
      <w:r w:rsidRPr="008A5E03">
        <w:rPr>
          <w:rFonts w:hint="eastAsia"/>
          <w:sz w:val="24"/>
          <w:szCs w:val="24"/>
        </w:rPr>
        <w:t xml:space="preserve">      $find / -name *.log : 시스템 전체에서 찾아라 sudo를 붙여야 함.</w:t>
      </w:r>
    </w:p>
    <w:p w:rsidR="008A5E03" w:rsidRPr="000F009B" w:rsidRDefault="008A5E03">
      <w:pPr>
        <w:rPr>
          <w:sz w:val="24"/>
          <w:szCs w:val="24"/>
        </w:rPr>
      </w:pPr>
      <w:r w:rsidRPr="008A5E03">
        <w:rPr>
          <w:rFonts w:hint="eastAsia"/>
          <w:sz w:val="24"/>
          <w:szCs w:val="24"/>
        </w:rPr>
        <w:t xml:space="preserve">  2) 실행파일을 찾는 whereis</w:t>
      </w:r>
      <w:r w:rsidR="000F009B">
        <w:rPr>
          <w:rFonts w:hint="eastAsia"/>
          <w:sz w:val="24"/>
          <w:szCs w:val="24"/>
        </w:rPr>
        <w:t>, $PATH로 명령어가 어디에 위치하는가를 지정</w:t>
      </w:r>
    </w:p>
    <w:p w:rsidR="008A5E03" w:rsidRDefault="008A5E03">
      <w:pPr>
        <w:rPr>
          <w:sz w:val="24"/>
          <w:szCs w:val="24"/>
        </w:rPr>
      </w:pPr>
      <w:r>
        <w:rPr>
          <w:rFonts w:hint="eastAsia"/>
          <w:sz w:val="24"/>
          <w:szCs w:val="24"/>
        </w:rPr>
        <w:t xml:space="preserve">    - $whereis rm</w:t>
      </w:r>
    </w:p>
    <w:p w:rsidR="00DD66B0" w:rsidRDefault="008A5E03">
      <w:pPr>
        <w:rPr>
          <w:sz w:val="24"/>
          <w:szCs w:val="24"/>
        </w:rPr>
      </w:pPr>
      <w:r>
        <w:rPr>
          <w:rFonts w:hint="eastAsia"/>
          <w:sz w:val="24"/>
          <w:szCs w:val="24"/>
        </w:rPr>
        <w:t xml:space="preserve">    - $echo $PATH</w:t>
      </w:r>
      <w:r w:rsidR="000F009B">
        <w:rPr>
          <w:rFonts w:hint="eastAsia"/>
          <w:sz w:val="24"/>
          <w:szCs w:val="24"/>
        </w:rPr>
        <w:t xml:space="preserve"> : 환경변수</w:t>
      </w:r>
    </w:p>
    <w:p w:rsidR="000F009B" w:rsidRPr="00A22066" w:rsidRDefault="000F009B" w:rsidP="000F009B">
      <w:pPr>
        <w:rPr>
          <w:b/>
          <w:sz w:val="24"/>
          <w:szCs w:val="24"/>
        </w:rPr>
      </w:pPr>
      <w:r>
        <w:rPr>
          <w:rFonts w:hint="eastAsia"/>
          <w:b/>
          <w:sz w:val="24"/>
          <w:szCs w:val="24"/>
        </w:rPr>
        <w:lastRenderedPageBreak/>
        <w:t>2</w:t>
      </w:r>
      <w:r w:rsidR="004D5E59">
        <w:rPr>
          <w:rFonts w:hint="eastAsia"/>
          <w:b/>
          <w:sz w:val="24"/>
          <w:szCs w:val="24"/>
        </w:rPr>
        <w:t>1</w:t>
      </w:r>
      <w:r w:rsidRPr="00A22066">
        <w:rPr>
          <w:rFonts w:hint="eastAsia"/>
          <w:b/>
          <w:sz w:val="24"/>
          <w:szCs w:val="24"/>
        </w:rPr>
        <w:t xml:space="preserve">. </w:t>
      </w:r>
      <w:r>
        <w:rPr>
          <w:rFonts w:eastAsiaTheme="minorHAnsi" w:cs="Arial" w:hint="eastAsia"/>
          <w:b/>
          <w:color w:val="333333"/>
          <w:sz w:val="24"/>
          <w:szCs w:val="24"/>
        </w:rPr>
        <w:t>Background 실행</w:t>
      </w:r>
    </w:p>
    <w:p w:rsidR="000F009B" w:rsidRPr="009B56F0" w:rsidRDefault="000F009B" w:rsidP="000F009B">
      <w:pPr>
        <w:rPr>
          <w:sz w:val="24"/>
          <w:szCs w:val="24"/>
        </w:rPr>
      </w:pPr>
      <w:r w:rsidRPr="009B56F0">
        <w:rPr>
          <w:rFonts w:hint="eastAsia"/>
          <w:sz w:val="24"/>
          <w:szCs w:val="24"/>
        </w:rPr>
        <w:t xml:space="preserve">  </w:t>
      </w:r>
      <w:r>
        <w:rPr>
          <w:rFonts w:hint="eastAsia"/>
          <w:sz w:val="24"/>
          <w:szCs w:val="24"/>
        </w:rPr>
        <w:t xml:space="preserve">1) 두 개의 Program을 전환하는 방법 </w:t>
      </w:r>
    </w:p>
    <w:p w:rsidR="000F009B" w:rsidRDefault="000F009B" w:rsidP="000F009B">
      <w:pPr>
        <w:rPr>
          <w:sz w:val="24"/>
          <w:szCs w:val="24"/>
        </w:rPr>
      </w:pPr>
      <w:r w:rsidRPr="009B56F0">
        <w:rPr>
          <w:rFonts w:hint="eastAsia"/>
          <w:sz w:val="24"/>
          <w:szCs w:val="24"/>
        </w:rPr>
        <w:t xml:space="preserve">    - </w:t>
      </w:r>
      <w:r>
        <w:rPr>
          <w:rFonts w:hint="eastAsia"/>
          <w:sz w:val="24"/>
          <w:szCs w:val="24"/>
        </w:rPr>
        <w:t xml:space="preserve">$nano 로 edit하고 있다가 file을 save하되 종료하지 않고 ctr+Z를 누르면 </w:t>
      </w:r>
    </w:p>
    <w:p w:rsidR="000F009B" w:rsidRDefault="000F009B" w:rsidP="000F009B">
      <w:pPr>
        <w:rPr>
          <w:sz w:val="24"/>
          <w:szCs w:val="24"/>
        </w:rPr>
      </w:pPr>
      <w:r>
        <w:rPr>
          <w:rFonts w:hint="eastAsia"/>
          <w:sz w:val="24"/>
          <w:szCs w:val="24"/>
        </w:rPr>
        <w:t xml:space="preserve">      다른 작업이 가능</w:t>
      </w:r>
    </w:p>
    <w:p w:rsidR="000F009B" w:rsidRDefault="000F009B" w:rsidP="000F009B">
      <w:pPr>
        <w:rPr>
          <w:sz w:val="24"/>
          <w:szCs w:val="24"/>
        </w:rPr>
      </w:pPr>
      <w:r>
        <w:rPr>
          <w:rFonts w:hint="eastAsia"/>
          <w:sz w:val="24"/>
          <w:szCs w:val="24"/>
        </w:rPr>
        <w:t xml:space="preserve">    - $fg를 누르면 foreground 인 nano로 전환 </w:t>
      </w:r>
    </w:p>
    <w:p w:rsidR="000F009B" w:rsidRDefault="000F009B" w:rsidP="000F009B">
      <w:pPr>
        <w:rPr>
          <w:sz w:val="24"/>
          <w:szCs w:val="24"/>
        </w:rPr>
      </w:pPr>
      <w:r>
        <w:rPr>
          <w:rFonts w:hint="eastAsia"/>
          <w:sz w:val="24"/>
          <w:szCs w:val="24"/>
        </w:rPr>
        <w:t xml:space="preserve">    - $jobs : back</w:t>
      </w:r>
      <w:r w:rsidR="00164DD4">
        <w:rPr>
          <w:rFonts w:hint="eastAsia"/>
          <w:sz w:val="24"/>
          <w:szCs w:val="24"/>
        </w:rPr>
        <w:t>g</w:t>
      </w:r>
      <w:r>
        <w:rPr>
          <w:rFonts w:hint="eastAsia"/>
          <w:sz w:val="24"/>
          <w:szCs w:val="24"/>
        </w:rPr>
        <w:t>round에서 실행되는</w:t>
      </w:r>
      <w:r w:rsidR="00164DD4">
        <w:rPr>
          <w:rFonts w:hint="eastAsia"/>
          <w:sz w:val="24"/>
          <w:szCs w:val="24"/>
        </w:rPr>
        <w:t xml:space="preserve"> file들을 볼 수 있음</w:t>
      </w:r>
      <w:r>
        <w:rPr>
          <w:rFonts w:hint="eastAsia"/>
          <w:sz w:val="24"/>
          <w:szCs w:val="24"/>
        </w:rPr>
        <w:t xml:space="preserve"> </w:t>
      </w:r>
    </w:p>
    <w:p w:rsidR="00164DD4" w:rsidRDefault="00164DD4" w:rsidP="000F009B">
      <w:pPr>
        <w:rPr>
          <w:sz w:val="24"/>
          <w:szCs w:val="24"/>
        </w:rPr>
      </w:pPr>
      <w:r>
        <w:rPr>
          <w:rFonts w:hint="eastAsia"/>
          <w:sz w:val="24"/>
          <w:szCs w:val="24"/>
        </w:rPr>
        <w:t xml:space="preserve">    - $vim   : vi tool</w:t>
      </w:r>
    </w:p>
    <w:p w:rsidR="00164DD4" w:rsidRDefault="00164DD4" w:rsidP="000F009B">
      <w:pPr>
        <w:rPr>
          <w:sz w:val="24"/>
          <w:szCs w:val="24"/>
        </w:rPr>
      </w:pPr>
      <w:r>
        <w:rPr>
          <w:rFonts w:hint="eastAsia"/>
          <w:sz w:val="24"/>
          <w:szCs w:val="24"/>
        </w:rPr>
        <w:t xml:space="preserve">    - $Ctr-Z; $jobs : 2개의 shell  nano와 vim이 stopped되어 있다</w:t>
      </w:r>
    </w:p>
    <w:p w:rsidR="00164DD4" w:rsidRDefault="00164DD4" w:rsidP="000F009B">
      <w:pPr>
        <w:rPr>
          <w:sz w:val="24"/>
          <w:szCs w:val="24"/>
        </w:rPr>
      </w:pPr>
      <w:r>
        <w:rPr>
          <w:rFonts w:hint="eastAsia"/>
          <w:sz w:val="24"/>
          <w:szCs w:val="24"/>
        </w:rPr>
        <w:t xml:space="preserve">    - $fg %2 </w:t>
      </w:r>
    </w:p>
    <w:p w:rsidR="00164DD4" w:rsidRDefault="00164DD4" w:rsidP="000F009B">
      <w:pPr>
        <w:rPr>
          <w:sz w:val="24"/>
          <w:szCs w:val="24"/>
        </w:rPr>
      </w:pPr>
      <w:r>
        <w:rPr>
          <w:rFonts w:hint="eastAsia"/>
          <w:sz w:val="24"/>
          <w:szCs w:val="24"/>
        </w:rPr>
        <w:t xml:space="preserve">    -$kill %4 or kill -9 %4</w:t>
      </w:r>
    </w:p>
    <w:p w:rsidR="00164DD4" w:rsidRDefault="00164DD4" w:rsidP="000F009B">
      <w:pPr>
        <w:rPr>
          <w:sz w:val="24"/>
          <w:szCs w:val="24"/>
        </w:rPr>
      </w:pPr>
      <w:r>
        <w:rPr>
          <w:rFonts w:hint="eastAsia"/>
          <w:sz w:val="24"/>
          <w:szCs w:val="24"/>
        </w:rPr>
        <w:t xml:space="preserve">  2) 실행하면서 background로 작업을 수행</w:t>
      </w:r>
    </w:p>
    <w:p w:rsidR="00164DD4" w:rsidRDefault="00164DD4" w:rsidP="000F009B">
      <w:pPr>
        <w:rPr>
          <w:sz w:val="24"/>
          <w:szCs w:val="24"/>
        </w:rPr>
      </w:pPr>
      <w:r>
        <w:rPr>
          <w:rFonts w:hint="eastAsia"/>
          <w:sz w:val="24"/>
          <w:szCs w:val="24"/>
        </w:rPr>
        <w:t xml:space="preserve">     . ls -alR / &gt; result.txt 2&gt;error.log &amp;</w:t>
      </w:r>
    </w:p>
    <w:p w:rsidR="008A5E03" w:rsidRDefault="008A5E03">
      <w:pPr>
        <w:rPr>
          <w:sz w:val="24"/>
          <w:szCs w:val="24"/>
        </w:rPr>
      </w:pPr>
    </w:p>
    <w:p w:rsidR="00164DD4" w:rsidRPr="00A22066" w:rsidRDefault="00164DD4" w:rsidP="00164DD4">
      <w:pPr>
        <w:rPr>
          <w:b/>
          <w:sz w:val="24"/>
          <w:szCs w:val="24"/>
        </w:rPr>
      </w:pPr>
      <w:r>
        <w:rPr>
          <w:rFonts w:hint="eastAsia"/>
          <w:b/>
          <w:sz w:val="24"/>
          <w:szCs w:val="24"/>
        </w:rPr>
        <w:t>2</w:t>
      </w:r>
      <w:r w:rsidR="004D5E59">
        <w:rPr>
          <w:rFonts w:hint="eastAsia"/>
          <w:b/>
          <w:sz w:val="24"/>
          <w:szCs w:val="24"/>
        </w:rPr>
        <w:t>2</w:t>
      </w:r>
      <w:r w:rsidRPr="00A22066">
        <w:rPr>
          <w:rFonts w:hint="eastAsia"/>
          <w:b/>
          <w:sz w:val="24"/>
          <w:szCs w:val="24"/>
        </w:rPr>
        <w:t xml:space="preserve">. </w:t>
      </w:r>
      <w:r>
        <w:rPr>
          <w:rFonts w:eastAsiaTheme="minorHAnsi" w:cs="Arial" w:hint="eastAsia"/>
          <w:b/>
          <w:color w:val="333333"/>
          <w:sz w:val="24"/>
          <w:szCs w:val="24"/>
        </w:rPr>
        <w:t>D</w:t>
      </w:r>
      <w:r w:rsidR="004574D9">
        <w:rPr>
          <w:rFonts w:eastAsiaTheme="minorHAnsi" w:cs="Arial" w:hint="eastAsia"/>
          <w:b/>
          <w:color w:val="333333"/>
          <w:sz w:val="24"/>
          <w:szCs w:val="24"/>
        </w:rPr>
        <w:t>a</w:t>
      </w:r>
      <w:r>
        <w:rPr>
          <w:rFonts w:eastAsiaTheme="minorHAnsi" w:cs="Arial" w:hint="eastAsia"/>
          <w:b/>
          <w:color w:val="333333"/>
          <w:sz w:val="24"/>
          <w:szCs w:val="24"/>
        </w:rPr>
        <w:t>emon, Service</w:t>
      </w:r>
    </w:p>
    <w:p w:rsidR="00164DD4" w:rsidRDefault="00164DD4" w:rsidP="00164DD4">
      <w:pPr>
        <w:rPr>
          <w:sz w:val="24"/>
          <w:szCs w:val="24"/>
        </w:rPr>
      </w:pPr>
      <w:r w:rsidRPr="009B56F0">
        <w:rPr>
          <w:rFonts w:hint="eastAsia"/>
          <w:sz w:val="24"/>
          <w:szCs w:val="24"/>
        </w:rPr>
        <w:t xml:space="preserve">  </w:t>
      </w:r>
      <w:r>
        <w:rPr>
          <w:rFonts w:hint="eastAsia"/>
          <w:sz w:val="24"/>
          <w:szCs w:val="24"/>
        </w:rPr>
        <w:t>1) D</w:t>
      </w:r>
      <w:r w:rsidR="004574D9">
        <w:rPr>
          <w:rFonts w:hint="eastAsia"/>
          <w:sz w:val="24"/>
          <w:szCs w:val="24"/>
        </w:rPr>
        <w:t>aemon : 항상 실행이 되고 있다.</w:t>
      </w:r>
    </w:p>
    <w:p w:rsidR="004574D9" w:rsidRDefault="004574D9" w:rsidP="00164DD4">
      <w:pPr>
        <w:rPr>
          <w:sz w:val="24"/>
          <w:szCs w:val="24"/>
        </w:rPr>
      </w:pPr>
      <w:r>
        <w:rPr>
          <w:rFonts w:hint="eastAsia"/>
          <w:sz w:val="24"/>
          <w:szCs w:val="24"/>
        </w:rPr>
        <w:t xml:space="preserve">    $sudo apt-get install apache2</w:t>
      </w:r>
    </w:p>
    <w:p w:rsidR="004574D9" w:rsidRDefault="004574D9" w:rsidP="00164DD4">
      <w:pPr>
        <w:rPr>
          <w:sz w:val="24"/>
          <w:szCs w:val="24"/>
        </w:rPr>
      </w:pPr>
      <w:r>
        <w:rPr>
          <w:rFonts w:hint="eastAsia"/>
          <w:sz w:val="24"/>
          <w:szCs w:val="24"/>
        </w:rPr>
        <w:t xml:space="preserve">    $cd /etc/init.d/   : demon들이 위치하는 directory임</w:t>
      </w:r>
    </w:p>
    <w:p w:rsidR="007A762B" w:rsidRDefault="007A762B" w:rsidP="00164DD4">
      <w:pPr>
        <w:rPr>
          <w:sz w:val="24"/>
          <w:szCs w:val="24"/>
        </w:rPr>
      </w:pPr>
      <w:r>
        <w:rPr>
          <w:rFonts w:hint="eastAsia"/>
          <w:sz w:val="24"/>
          <w:szCs w:val="24"/>
        </w:rPr>
        <w:t xml:space="preserve">  2) Demon용 서비스를 키고,끌 경우</w:t>
      </w:r>
    </w:p>
    <w:p w:rsidR="007A762B" w:rsidRDefault="007A762B" w:rsidP="00164DD4">
      <w:pPr>
        <w:rPr>
          <w:sz w:val="24"/>
          <w:szCs w:val="24"/>
        </w:rPr>
      </w:pPr>
      <w:r>
        <w:rPr>
          <w:rFonts w:hint="eastAsia"/>
          <w:sz w:val="24"/>
          <w:szCs w:val="24"/>
        </w:rPr>
        <w:t xml:space="preserve">    $</w:t>
      </w:r>
      <w:r w:rsidRPr="007A762B">
        <w:rPr>
          <w:rFonts w:hint="eastAsia"/>
          <w:color w:val="C00000"/>
          <w:sz w:val="24"/>
          <w:szCs w:val="24"/>
        </w:rPr>
        <w:t>sudo service apache2 start</w:t>
      </w:r>
      <w:r>
        <w:rPr>
          <w:rFonts w:hint="eastAsia"/>
          <w:sz w:val="24"/>
          <w:szCs w:val="24"/>
        </w:rPr>
        <w:t xml:space="preserve">  : </w:t>
      </w:r>
    </w:p>
    <w:p w:rsidR="007A762B" w:rsidRDefault="007A762B" w:rsidP="00164DD4">
      <w:pPr>
        <w:rPr>
          <w:sz w:val="24"/>
          <w:szCs w:val="24"/>
        </w:rPr>
      </w:pPr>
      <w:r>
        <w:rPr>
          <w:rFonts w:hint="eastAsia"/>
          <w:sz w:val="24"/>
          <w:szCs w:val="24"/>
        </w:rPr>
        <w:t xml:space="preserve">    $ps aux | grep apache2</w:t>
      </w:r>
    </w:p>
    <w:p w:rsidR="007A762B" w:rsidRDefault="007A762B" w:rsidP="00164DD4">
      <w:pPr>
        <w:rPr>
          <w:sz w:val="24"/>
          <w:szCs w:val="24"/>
        </w:rPr>
      </w:pPr>
      <w:r>
        <w:rPr>
          <w:rFonts w:hint="eastAsia"/>
          <w:sz w:val="24"/>
          <w:szCs w:val="24"/>
        </w:rPr>
        <w:t xml:space="preserve">    $sudo </w:t>
      </w:r>
      <w:r w:rsidRPr="007A762B">
        <w:rPr>
          <w:rFonts w:hint="eastAsia"/>
          <w:color w:val="C00000"/>
          <w:sz w:val="24"/>
          <w:szCs w:val="24"/>
        </w:rPr>
        <w:t>service apache2 stop</w:t>
      </w:r>
      <w:r>
        <w:rPr>
          <w:rFonts w:hint="eastAsia"/>
          <w:sz w:val="24"/>
          <w:szCs w:val="24"/>
        </w:rPr>
        <w:t xml:space="preserve">  : 끄는 명령어</w:t>
      </w:r>
    </w:p>
    <w:p w:rsidR="004574D9" w:rsidRDefault="007A762B" w:rsidP="00164DD4">
      <w:pPr>
        <w:rPr>
          <w:sz w:val="24"/>
          <w:szCs w:val="24"/>
        </w:rPr>
      </w:pPr>
      <w:r>
        <w:rPr>
          <w:rFonts w:hint="eastAsia"/>
          <w:sz w:val="24"/>
          <w:szCs w:val="24"/>
        </w:rPr>
        <w:t xml:space="preserve">  3) $cd \etc ; $rc.tabkey</w:t>
      </w:r>
    </w:p>
    <w:p w:rsidR="007A762B" w:rsidRPr="009B56F0" w:rsidRDefault="007A762B" w:rsidP="00164DD4">
      <w:pPr>
        <w:rPr>
          <w:sz w:val="24"/>
          <w:szCs w:val="24"/>
        </w:rPr>
      </w:pPr>
      <w:r>
        <w:rPr>
          <w:rFonts w:hint="eastAsia"/>
          <w:sz w:val="24"/>
          <w:szCs w:val="24"/>
        </w:rPr>
        <w:t xml:space="preserve">    cd rc3.d/   :  S02apache2-&gt; ../init.d/apache2 </w:t>
      </w:r>
    </w:p>
    <w:p w:rsidR="00164DD4" w:rsidRPr="00164DD4" w:rsidRDefault="007A762B">
      <w:pPr>
        <w:rPr>
          <w:sz w:val="24"/>
          <w:szCs w:val="24"/>
        </w:rPr>
      </w:pPr>
      <w:r>
        <w:rPr>
          <w:rFonts w:hint="eastAsia"/>
          <w:sz w:val="24"/>
          <w:szCs w:val="24"/>
        </w:rPr>
        <w:t xml:space="preserve">    $./</w:t>
      </w:r>
      <w:r w:rsidR="00931CA4">
        <w:rPr>
          <w:rFonts w:hint="eastAsia"/>
          <w:sz w:val="24"/>
          <w:szCs w:val="24"/>
        </w:rPr>
        <w:t>S</w:t>
      </w:r>
      <w:r>
        <w:rPr>
          <w:rFonts w:hint="eastAsia"/>
          <w:sz w:val="24"/>
          <w:szCs w:val="24"/>
        </w:rPr>
        <w:t>02apache2</w:t>
      </w:r>
    </w:p>
    <w:p w:rsidR="008A5E03" w:rsidRDefault="008A5E03">
      <w:pPr>
        <w:rPr>
          <w:sz w:val="24"/>
          <w:szCs w:val="24"/>
        </w:rPr>
      </w:pPr>
    </w:p>
    <w:p w:rsidR="00931CA4" w:rsidRPr="00A22066" w:rsidRDefault="00931CA4" w:rsidP="00931CA4">
      <w:pPr>
        <w:rPr>
          <w:b/>
          <w:sz w:val="24"/>
          <w:szCs w:val="24"/>
        </w:rPr>
      </w:pPr>
      <w:r>
        <w:rPr>
          <w:rFonts w:hint="eastAsia"/>
          <w:b/>
          <w:sz w:val="24"/>
          <w:szCs w:val="24"/>
        </w:rPr>
        <w:t>2</w:t>
      </w:r>
      <w:r w:rsidR="004D5E59">
        <w:rPr>
          <w:rFonts w:hint="eastAsia"/>
          <w:b/>
          <w:sz w:val="24"/>
          <w:szCs w:val="24"/>
        </w:rPr>
        <w:t>3</w:t>
      </w:r>
      <w:r w:rsidRPr="00A22066">
        <w:rPr>
          <w:rFonts w:hint="eastAsia"/>
          <w:b/>
          <w:sz w:val="24"/>
          <w:szCs w:val="24"/>
        </w:rPr>
        <w:t xml:space="preserve">. </w:t>
      </w:r>
      <w:r>
        <w:rPr>
          <w:rFonts w:eastAsiaTheme="minorHAnsi" w:cs="Arial" w:hint="eastAsia"/>
          <w:b/>
          <w:color w:val="333333"/>
          <w:sz w:val="24"/>
          <w:szCs w:val="24"/>
        </w:rPr>
        <w:t>cron : Time based job schedule</w:t>
      </w:r>
    </w:p>
    <w:p w:rsidR="00931CA4" w:rsidRDefault="00931CA4" w:rsidP="00931CA4">
      <w:pPr>
        <w:rPr>
          <w:sz w:val="24"/>
          <w:szCs w:val="24"/>
        </w:rPr>
      </w:pPr>
      <w:r w:rsidRPr="009B56F0">
        <w:rPr>
          <w:rFonts w:hint="eastAsia"/>
          <w:sz w:val="24"/>
          <w:szCs w:val="24"/>
        </w:rPr>
        <w:t xml:space="preserve">  </w:t>
      </w:r>
      <w:r>
        <w:rPr>
          <w:rFonts w:hint="eastAsia"/>
          <w:sz w:val="24"/>
          <w:szCs w:val="24"/>
        </w:rPr>
        <w:t xml:space="preserve">1) 정기적으로 어떠한 작업을 실행하여야 하는 경우 </w:t>
      </w:r>
    </w:p>
    <w:p w:rsidR="00931CA4" w:rsidRDefault="00931CA4" w:rsidP="00931CA4">
      <w:pPr>
        <w:rPr>
          <w:sz w:val="24"/>
          <w:szCs w:val="24"/>
        </w:rPr>
      </w:pPr>
      <w:r>
        <w:rPr>
          <w:rFonts w:hint="eastAsia"/>
          <w:sz w:val="24"/>
          <w:szCs w:val="24"/>
        </w:rPr>
        <w:t xml:space="preserve">     $crontab -e   : google에서 crotab exp로 검색</w:t>
      </w:r>
    </w:p>
    <w:p w:rsidR="00931CA4" w:rsidRDefault="00931CA4" w:rsidP="00931CA4">
      <w:pPr>
        <w:rPr>
          <w:sz w:val="24"/>
          <w:szCs w:val="24"/>
        </w:rPr>
      </w:pPr>
      <w:r>
        <w:rPr>
          <w:rFonts w:hint="eastAsia"/>
          <w:sz w:val="24"/>
          <w:szCs w:val="24"/>
        </w:rPr>
        <w:t xml:space="preserve">     1/* * * * * </w:t>
      </w:r>
      <w:r w:rsidR="00685A4F">
        <w:rPr>
          <w:rFonts w:hint="eastAsia"/>
          <w:sz w:val="24"/>
          <w:szCs w:val="24"/>
        </w:rPr>
        <w:t>date &gt;&gt; date.log</w:t>
      </w:r>
    </w:p>
    <w:p w:rsidR="00931CA4" w:rsidRDefault="00931CA4" w:rsidP="00931CA4">
      <w:pPr>
        <w:rPr>
          <w:sz w:val="24"/>
          <w:szCs w:val="24"/>
        </w:rPr>
      </w:pPr>
    </w:p>
    <w:p w:rsidR="00685A4F" w:rsidRDefault="00931CA4" w:rsidP="00931CA4">
      <w:pPr>
        <w:rPr>
          <w:sz w:val="24"/>
          <w:szCs w:val="24"/>
        </w:rPr>
      </w:pPr>
      <w:r>
        <w:rPr>
          <w:rFonts w:hint="eastAsia"/>
          <w:sz w:val="24"/>
          <w:szCs w:val="24"/>
        </w:rPr>
        <w:t xml:space="preserve">    $date &gt;&gt; date.log</w:t>
      </w:r>
    </w:p>
    <w:p w:rsidR="00931CA4" w:rsidRDefault="00685A4F" w:rsidP="00931CA4">
      <w:pPr>
        <w:rPr>
          <w:sz w:val="24"/>
          <w:szCs w:val="24"/>
        </w:rPr>
      </w:pPr>
      <w:r>
        <w:rPr>
          <w:rFonts w:hint="eastAsia"/>
          <w:sz w:val="24"/>
          <w:szCs w:val="24"/>
        </w:rPr>
        <w:t xml:space="preserve">    $cat date.log</w:t>
      </w:r>
      <w:r w:rsidR="00931CA4">
        <w:rPr>
          <w:rFonts w:hint="eastAsia"/>
          <w:sz w:val="24"/>
          <w:szCs w:val="24"/>
        </w:rPr>
        <w:t xml:space="preserve">     </w:t>
      </w:r>
    </w:p>
    <w:p w:rsidR="00931CA4" w:rsidRDefault="00685A4F" w:rsidP="00931CA4">
      <w:pPr>
        <w:rPr>
          <w:sz w:val="24"/>
          <w:szCs w:val="24"/>
        </w:rPr>
      </w:pPr>
      <w:r>
        <w:rPr>
          <w:rFonts w:hint="eastAsia"/>
          <w:sz w:val="24"/>
          <w:szCs w:val="24"/>
        </w:rPr>
        <w:lastRenderedPageBreak/>
        <w:t xml:space="preserve">    $crontab -l</w:t>
      </w:r>
    </w:p>
    <w:p w:rsidR="00685A4F" w:rsidRDefault="00685A4F" w:rsidP="00931CA4">
      <w:pPr>
        <w:rPr>
          <w:sz w:val="24"/>
          <w:szCs w:val="24"/>
        </w:rPr>
      </w:pPr>
      <w:r>
        <w:rPr>
          <w:rFonts w:hint="eastAsia"/>
          <w:sz w:val="24"/>
          <w:szCs w:val="24"/>
        </w:rPr>
        <w:t xml:space="preserve">    $cd ~ ; ls</w:t>
      </w:r>
    </w:p>
    <w:p w:rsidR="00685A4F" w:rsidRDefault="00685A4F" w:rsidP="00931CA4">
      <w:pPr>
        <w:rPr>
          <w:sz w:val="24"/>
          <w:szCs w:val="24"/>
        </w:rPr>
      </w:pPr>
      <w:r>
        <w:rPr>
          <w:rFonts w:hint="eastAsia"/>
          <w:sz w:val="24"/>
          <w:szCs w:val="24"/>
        </w:rPr>
        <w:t xml:space="preserve">    $tail -f date.log</w:t>
      </w:r>
    </w:p>
    <w:p w:rsidR="00685A4F" w:rsidRDefault="00685A4F" w:rsidP="00931CA4">
      <w:pPr>
        <w:rPr>
          <w:sz w:val="24"/>
          <w:szCs w:val="24"/>
        </w:rPr>
      </w:pPr>
      <w:r>
        <w:rPr>
          <w:rFonts w:hint="eastAsia"/>
          <w:sz w:val="24"/>
          <w:szCs w:val="24"/>
        </w:rPr>
        <w:t xml:space="preserve">    </w:t>
      </w:r>
    </w:p>
    <w:p w:rsidR="00685A4F" w:rsidRDefault="00685A4F" w:rsidP="00931CA4">
      <w:pPr>
        <w:rPr>
          <w:sz w:val="24"/>
          <w:szCs w:val="24"/>
        </w:rPr>
      </w:pPr>
      <w:r>
        <w:rPr>
          <w:rFonts w:hint="eastAsia"/>
          <w:sz w:val="24"/>
          <w:szCs w:val="24"/>
        </w:rPr>
        <w:t xml:space="preserve">   $cron -e</w:t>
      </w:r>
    </w:p>
    <w:p w:rsidR="00931CA4" w:rsidRDefault="00685A4F">
      <w:pPr>
        <w:rPr>
          <w:sz w:val="24"/>
          <w:szCs w:val="24"/>
        </w:rPr>
      </w:pPr>
      <w:r>
        <w:rPr>
          <w:rFonts w:hint="eastAsia"/>
          <w:sz w:val="24"/>
          <w:szCs w:val="24"/>
        </w:rPr>
        <w:t xml:space="preserve">   */1 * * * * date 1&gt;&gt; date.log  2&gt;&amp;1: 표준 error를 표준 출력으로</w:t>
      </w:r>
    </w:p>
    <w:p w:rsidR="008A5E03" w:rsidRDefault="00685A4F">
      <w:pPr>
        <w:rPr>
          <w:sz w:val="24"/>
          <w:szCs w:val="24"/>
        </w:rPr>
      </w:pPr>
      <w:r>
        <w:rPr>
          <w:rFonts w:hint="eastAsia"/>
          <w:sz w:val="24"/>
          <w:szCs w:val="24"/>
        </w:rPr>
        <w:t xml:space="preserve">  2) 10000명에게 -mail을 보내는 경우 사용자가 전송하고 서버에서는 저장 후 </w:t>
      </w:r>
    </w:p>
    <w:p w:rsidR="00685A4F" w:rsidRDefault="00685A4F">
      <w:pPr>
        <w:rPr>
          <w:sz w:val="24"/>
          <w:szCs w:val="24"/>
        </w:rPr>
      </w:pPr>
      <w:r>
        <w:rPr>
          <w:rFonts w:hint="eastAsia"/>
          <w:sz w:val="24"/>
          <w:szCs w:val="24"/>
        </w:rPr>
        <w:t xml:space="preserve">    전송자에게 response를 주고 서버 side에서 background로 전송을 하는 경우 </w:t>
      </w:r>
    </w:p>
    <w:p w:rsidR="00685A4F" w:rsidRDefault="00685A4F">
      <w:pPr>
        <w:rPr>
          <w:sz w:val="24"/>
          <w:szCs w:val="24"/>
        </w:rPr>
      </w:pPr>
      <w:r>
        <w:rPr>
          <w:rFonts w:hint="eastAsia"/>
          <w:sz w:val="24"/>
          <w:szCs w:val="24"/>
        </w:rPr>
        <w:t xml:space="preserve">    cron을 사용함 </w:t>
      </w:r>
    </w:p>
    <w:p w:rsidR="002D1BDB" w:rsidRDefault="002D1BDB">
      <w:pPr>
        <w:rPr>
          <w:sz w:val="24"/>
          <w:szCs w:val="24"/>
        </w:rPr>
      </w:pPr>
    </w:p>
    <w:p w:rsidR="00685A4F" w:rsidRPr="00A22066" w:rsidRDefault="004D5E59" w:rsidP="00685A4F">
      <w:pPr>
        <w:rPr>
          <w:b/>
          <w:sz w:val="24"/>
          <w:szCs w:val="24"/>
        </w:rPr>
      </w:pPr>
      <w:r>
        <w:rPr>
          <w:rFonts w:hint="eastAsia"/>
          <w:b/>
          <w:sz w:val="24"/>
          <w:szCs w:val="24"/>
        </w:rPr>
        <w:t xml:space="preserve">24 </w:t>
      </w:r>
      <w:r w:rsidR="008B3A0E">
        <w:rPr>
          <w:rFonts w:eastAsiaTheme="minorHAnsi" w:cs="Arial" w:hint="eastAsia"/>
          <w:b/>
          <w:color w:val="333333"/>
          <w:sz w:val="24"/>
          <w:szCs w:val="24"/>
        </w:rPr>
        <w:t>shell을 시작할 때 특정한 명령어를 실행하는 방법</w:t>
      </w:r>
    </w:p>
    <w:p w:rsidR="00685A4F" w:rsidRDefault="008B3A0E">
      <w:pPr>
        <w:rPr>
          <w:sz w:val="24"/>
          <w:szCs w:val="24"/>
        </w:rPr>
      </w:pPr>
      <w:r>
        <w:rPr>
          <w:rFonts w:hint="eastAsia"/>
          <w:sz w:val="24"/>
          <w:szCs w:val="24"/>
        </w:rPr>
        <w:t xml:space="preserve">  1) alias -  </w:t>
      </w:r>
      <w:r w:rsidRPr="008B3A0E">
        <w:rPr>
          <w:rFonts w:hint="eastAsia"/>
          <w:color w:val="C00000"/>
          <w:sz w:val="24"/>
          <w:szCs w:val="24"/>
        </w:rPr>
        <w:t>https://www.cyberciti.biz/tips/bash-aliases-mac-centos-linux-unix.html</w:t>
      </w:r>
    </w:p>
    <w:p w:rsidR="008B3A0E" w:rsidRDefault="008B3A0E">
      <w:pPr>
        <w:rPr>
          <w:sz w:val="24"/>
          <w:szCs w:val="24"/>
        </w:rPr>
      </w:pPr>
      <w:r>
        <w:rPr>
          <w:rFonts w:hint="eastAsia"/>
          <w:sz w:val="24"/>
          <w:szCs w:val="24"/>
        </w:rPr>
        <w:t xml:space="preserve">    alias l ='ls -al'</w:t>
      </w:r>
    </w:p>
    <w:p w:rsidR="008B3A0E" w:rsidRPr="008B3A0E" w:rsidRDefault="008B3A0E">
      <w:pPr>
        <w:rPr>
          <w:sz w:val="24"/>
          <w:szCs w:val="24"/>
        </w:rPr>
      </w:pPr>
      <w:r>
        <w:rPr>
          <w:rFonts w:hint="eastAsia"/>
          <w:sz w:val="24"/>
          <w:szCs w:val="24"/>
        </w:rPr>
        <w:t xml:space="preserve">    alias .. = 'cd..' </w:t>
      </w:r>
    </w:p>
    <w:p w:rsidR="00685A4F" w:rsidRDefault="008B3A0E">
      <w:pPr>
        <w:rPr>
          <w:sz w:val="24"/>
          <w:szCs w:val="24"/>
        </w:rPr>
      </w:pPr>
      <w:r>
        <w:rPr>
          <w:rFonts w:hint="eastAsia"/>
          <w:sz w:val="24"/>
          <w:szCs w:val="24"/>
        </w:rPr>
        <w:t xml:space="preserve">  2) shell을 열었을때 이러한 기능을 사용하려면</w:t>
      </w:r>
    </w:p>
    <w:p w:rsidR="008B3A0E" w:rsidRDefault="008B3A0E">
      <w:pPr>
        <w:rPr>
          <w:sz w:val="24"/>
          <w:szCs w:val="24"/>
        </w:rPr>
      </w:pPr>
      <w:r>
        <w:rPr>
          <w:rFonts w:hint="eastAsia"/>
          <w:sz w:val="24"/>
          <w:szCs w:val="24"/>
        </w:rPr>
        <w:t xml:space="preserve">    $echo $SHELL    :  /bin/bash</w:t>
      </w:r>
    </w:p>
    <w:p w:rsidR="008B3A0E" w:rsidRDefault="008B3A0E">
      <w:pPr>
        <w:rPr>
          <w:sz w:val="24"/>
          <w:szCs w:val="24"/>
        </w:rPr>
      </w:pPr>
      <w:r>
        <w:rPr>
          <w:rFonts w:hint="eastAsia"/>
          <w:sz w:val="24"/>
          <w:szCs w:val="24"/>
        </w:rPr>
        <w:t xml:space="preserve">    $cd ~</w:t>
      </w:r>
    </w:p>
    <w:p w:rsidR="008B3A0E" w:rsidRDefault="008B3A0E">
      <w:pPr>
        <w:rPr>
          <w:sz w:val="24"/>
          <w:szCs w:val="24"/>
        </w:rPr>
      </w:pPr>
      <w:r>
        <w:rPr>
          <w:rFonts w:hint="eastAsia"/>
          <w:sz w:val="24"/>
          <w:szCs w:val="24"/>
        </w:rPr>
        <w:t xml:space="preserve">    $nano .bashrc</w:t>
      </w:r>
    </w:p>
    <w:p w:rsidR="008B3A0E" w:rsidRDefault="008B3A0E">
      <w:pPr>
        <w:rPr>
          <w:sz w:val="24"/>
          <w:szCs w:val="24"/>
        </w:rPr>
      </w:pPr>
      <w:r>
        <w:rPr>
          <w:rFonts w:hint="eastAsia"/>
          <w:sz w:val="24"/>
          <w:szCs w:val="24"/>
        </w:rPr>
        <w:t xml:space="preserve">    echo 'Hi bash'</w:t>
      </w:r>
    </w:p>
    <w:p w:rsidR="008B3A0E" w:rsidRDefault="008B3A0E">
      <w:pPr>
        <w:rPr>
          <w:sz w:val="24"/>
          <w:szCs w:val="24"/>
        </w:rPr>
      </w:pPr>
      <w:r>
        <w:rPr>
          <w:rFonts w:hint="eastAsia"/>
          <w:sz w:val="24"/>
          <w:szCs w:val="24"/>
        </w:rPr>
        <w:t xml:space="preserve">    $</w:t>
      </w:r>
    </w:p>
    <w:p w:rsidR="0063230F" w:rsidRPr="00A22066" w:rsidRDefault="0063230F" w:rsidP="0063230F">
      <w:pPr>
        <w:rPr>
          <w:b/>
          <w:sz w:val="24"/>
          <w:szCs w:val="24"/>
        </w:rPr>
      </w:pPr>
      <w:r>
        <w:rPr>
          <w:rFonts w:hint="eastAsia"/>
          <w:b/>
          <w:sz w:val="24"/>
          <w:szCs w:val="24"/>
        </w:rPr>
        <w:t>2</w:t>
      </w:r>
      <w:r w:rsidR="004D5E59">
        <w:rPr>
          <w:rFonts w:hint="eastAsia"/>
          <w:b/>
          <w:sz w:val="24"/>
          <w:szCs w:val="24"/>
        </w:rPr>
        <w:t>5</w:t>
      </w:r>
      <w:r w:rsidRPr="00A22066">
        <w:rPr>
          <w:rFonts w:hint="eastAsia"/>
          <w:b/>
          <w:sz w:val="24"/>
          <w:szCs w:val="24"/>
        </w:rPr>
        <w:t xml:space="preserve">. </w:t>
      </w:r>
      <w:r w:rsidR="00EA6F58">
        <w:rPr>
          <w:rFonts w:eastAsiaTheme="minorHAnsi" w:cs="Arial" w:hint="eastAsia"/>
          <w:b/>
          <w:color w:val="333333"/>
          <w:sz w:val="24"/>
          <w:szCs w:val="24"/>
        </w:rPr>
        <w:t>다중 사용자</w:t>
      </w:r>
    </w:p>
    <w:p w:rsidR="0063230F" w:rsidRDefault="0063230F" w:rsidP="0063230F">
      <w:pPr>
        <w:rPr>
          <w:sz w:val="24"/>
          <w:szCs w:val="24"/>
        </w:rPr>
      </w:pPr>
      <w:r>
        <w:rPr>
          <w:rFonts w:hint="eastAsia"/>
          <w:sz w:val="24"/>
          <w:szCs w:val="24"/>
        </w:rPr>
        <w:t xml:space="preserve">  1) </w:t>
      </w:r>
      <w:r w:rsidR="00EA6F58">
        <w:rPr>
          <w:rFonts w:hint="eastAsia"/>
          <w:sz w:val="24"/>
          <w:szCs w:val="24"/>
        </w:rPr>
        <w:t>id : 나는 누구인가?</w:t>
      </w:r>
    </w:p>
    <w:p w:rsidR="00EA6F58" w:rsidRDefault="00EA6F58" w:rsidP="0063230F">
      <w:pPr>
        <w:rPr>
          <w:sz w:val="24"/>
          <w:szCs w:val="24"/>
        </w:rPr>
      </w:pPr>
      <w:r>
        <w:rPr>
          <w:rFonts w:hint="eastAsia"/>
          <w:sz w:val="24"/>
          <w:szCs w:val="24"/>
        </w:rPr>
        <w:t xml:space="preserve">    $id </w:t>
      </w:r>
    </w:p>
    <w:p w:rsidR="00EA6F58" w:rsidRDefault="00EA6F58" w:rsidP="0063230F">
      <w:pPr>
        <w:rPr>
          <w:sz w:val="24"/>
          <w:szCs w:val="24"/>
        </w:rPr>
      </w:pPr>
      <w:r>
        <w:rPr>
          <w:rFonts w:hint="eastAsia"/>
          <w:sz w:val="24"/>
          <w:szCs w:val="24"/>
        </w:rPr>
        <w:t xml:space="preserve">  2) who : 누가 접속해 있는가?</w:t>
      </w:r>
    </w:p>
    <w:p w:rsidR="008A5E03" w:rsidRPr="0063230F" w:rsidRDefault="008A5E03">
      <w:pPr>
        <w:rPr>
          <w:sz w:val="24"/>
          <w:szCs w:val="24"/>
        </w:rPr>
      </w:pPr>
    </w:p>
    <w:p w:rsidR="00EA6F58" w:rsidRPr="00A22066" w:rsidRDefault="00EA6F58" w:rsidP="00EA6F58">
      <w:pPr>
        <w:rPr>
          <w:b/>
          <w:sz w:val="24"/>
          <w:szCs w:val="24"/>
        </w:rPr>
      </w:pPr>
      <w:r>
        <w:rPr>
          <w:rFonts w:hint="eastAsia"/>
          <w:b/>
          <w:sz w:val="24"/>
          <w:szCs w:val="24"/>
        </w:rPr>
        <w:t>2</w:t>
      </w:r>
      <w:r w:rsidR="004D5E59">
        <w:rPr>
          <w:rFonts w:hint="eastAsia"/>
          <w:b/>
          <w:sz w:val="24"/>
          <w:szCs w:val="24"/>
        </w:rPr>
        <w:t>6</w:t>
      </w:r>
      <w:r w:rsidRPr="00A22066">
        <w:rPr>
          <w:rFonts w:hint="eastAsia"/>
          <w:b/>
          <w:sz w:val="24"/>
          <w:szCs w:val="24"/>
        </w:rPr>
        <w:t xml:space="preserve"> </w:t>
      </w:r>
      <w:r>
        <w:rPr>
          <w:rFonts w:eastAsiaTheme="minorHAnsi" w:cs="Arial" w:hint="eastAsia"/>
          <w:b/>
          <w:color w:val="333333"/>
          <w:sz w:val="24"/>
          <w:szCs w:val="24"/>
        </w:rPr>
        <w:t>관리자와 일반 사용자</w:t>
      </w:r>
    </w:p>
    <w:p w:rsidR="00EA6F58" w:rsidRDefault="00EA6F58" w:rsidP="00EA6F58">
      <w:pPr>
        <w:rPr>
          <w:sz w:val="24"/>
          <w:szCs w:val="24"/>
        </w:rPr>
      </w:pPr>
      <w:r>
        <w:rPr>
          <w:rFonts w:hint="eastAsia"/>
          <w:sz w:val="24"/>
          <w:szCs w:val="24"/>
        </w:rPr>
        <w:t xml:space="preserve">  1) Root user (Super user)</w:t>
      </w:r>
    </w:p>
    <w:p w:rsidR="00EA6F58" w:rsidRDefault="00EA6F58" w:rsidP="00EA6F58">
      <w:pPr>
        <w:rPr>
          <w:sz w:val="24"/>
          <w:szCs w:val="24"/>
        </w:rPr>
      </w:pPr>
      <w:r>
        <w:rPr>
          <w:rFonts w:hint="eastAsia"/>
          <w:sz w:val="24"/>
          <w:szCs w:val="24"/>
        </w:rPr>
        <w:t xml:space="preserve">    </w:t>
      </w:r>
      <w:r w:rsidR="00994875">
        <w:rPr>
          <w:rFonts w:hint="eastAsia"/>
          <w:sz w:val="24"/>
          <w:szCs w:val="24"/>
        </w:rPr>
        <w:t>일시적으로 권한을 위임 : $</w:t>
      </w:r>
      <w:r>
        <w:rPr>
          <w:rFonts w:hint="eastAsia"/>
          <w:sz w:val="24"/>
          <w:szCs w:val="24"/>
        </w:rPr>
        <w:t>sudo apt-get update;</w:t>
      </w:r>
    </w:p>
    <w:p w:rsidR="00994875" w:rsidRDefault="00994875" w:rsidP="00EA6F58">
      <w:pPr>
        <w:rPr>
          <w:sz w:val="24"/>
          <w:szCs w:val="24"/>
        </w:rPr>
      </w:pPr>
      <w:r>
        <w:rPr>
          <w:rFonts w:hint="eastAsia"/>
          <w:sz w:val="24"/>
          <w:szCs w:val="24"/>
        </w:rPr>
        <w:t xml:space="preserve">    ~$ : 일반유저, #: superuser</w:t>
      </w:r>
    </w:p>
    <w:p w:rsidR="00994875" w:rsidRDefault="00994875" w:rsidP="00EA6F58">
      <w:pPr>
        <w:rPr>
          <w:sz w:val="24"/>
          <w:szCs w:val="24"/>
        </w:rPr>
      </w:pPr>
      <w:r>
        <w:rPr>
          <w:rFonts w:hint="eastAsia"/>
          <w:sz w:val="24"/>
          <w:szCs w:val="24"/>
        </w:rPr>
        <w:t xml:space="preserve">     $su - root      : 변경</w:t>
      </w:r>
    </w:p>
    <w:p w:rsidR="00994875" w:rsidRDefault="00994875" w:rsidP="00EA6F58">
      <w:pPr>
        <w:rPr>
          <w:sz w:val="24"/>
          <w:szCs w:val="24"/>
        </w:rPr>
      </w:pPr>
      <w:r>
        <w:rPr>
          <w:rFonts w:hint="eastAsia"/>
          <w:sz w:val="24"/>
          <w:szCs w:val="24"/>
        </w:rPr>
        <w:t xml:space="preserve">    Password:</w:t>
      </w:r>
    </w:p>
    <w:p w:rsidR="00994875" w:rsidRDefault="00994875" w:rsidP="00EA6F58">
      <w:pPr>
        <w:rPr>
          <w:sz w:val="24"/>
          <w:szCs w:val="24"/>
        </w:rPr>
      </w:pPr>
      <w:r>
        <w:rPr>
          <w:rFonts w:hint="eastAsia"/>
          <w:sz w:val="24"/>
          <w:szCs w:val="24"/>
        </w:rPr>
        <w:t xml:space="preserve">    root@ubunu:~# id  : super user로 변경된 것임</w:t>
      </w:r>
    </w:p>
    <w:p w:rsidR="00994875" w:rsidRDefault="00994875" w:rsidP="00EA6F58">
      <w:pPr>
        <w:rPr>
          <w:sz w:val="24"/>
          <w:szCs w:val="24"/>
        </w:rPr>
      </w:pPr>
      <w:r>
        <w:rPr>
          <w:rFonts w:hint="eastAsia"/>
          <w:sz w:val="24"/>
          <w:szCs w:val="24"/>
        </w:rPr>
        <w:lastRenderedPageBreak/>
        <w:t xml:space="preserve">    root@ubunu:~# exit</w:t>
      </w:r>
    </w:p>
    <w:p w:rsidR="00994875" w:rsidRDefault="00994875" w:rsidP="00EA6F58">
      <w:pPr>
        <w:rPr>
          <w:sz w:val="24"/>
          <w:szCs w:val="24"/>
        </w:rPr>
      </w:pPr>
      <w:r>
        <w:rPr>
          <w:rFonts w:hint="eastAsia"/>
          <w:sz w:val="24"/>
          <w:szCs w:val="24"/>
        </w:rPr>
        <w:t xml:space="preserve">   $sudo passwd -u root     : root password를 unlock</w:t>
      </w:r>
    </w:p>
    <w:p w:rsidR="00994875" w:rsidRDefault="00994875" w:rsidP="00EA6F58">
      <w:pPr>
        <w:rPr>
          <w:sz w:val="24"/>
          <w:szCs w:val="24"/>
        </w:rPr>
      </w:pPr>
      <w:r>
        <w:rPr>
          <w:rFonts w:hint="eastAsia"/>
          <w:sz w:val="24"/>
          <w:szCs w:val="24"/>
        </w:rPr>
        <w:t xml:space="preserve">   $su - root                : super user 권한</w:t>
      </w:r>
    </w:p>
    <w:p w:rsidR="00994875" w:rsidRDefault="00994875" w:rsidP="00EA6F58">
      <w:pPr>
        <w:rPr>
          <w:sz w:val="24"/>
          <w:szCs w:val="24"/>
        </w:rPr>
      </w:pPr>
      <w:r>
        <w:rPr>
          <w:rFonts w:hint="eastAsia"/>
          <w:sz w:val="24"/>
          <w:szCs w:val="24"/>
        </w:rPr>
        <w:t xml:space="preserve">   $sudo passwd -l root      : root password을 lock</w:t>
      </w:r>
    </w:p>
    <w:p w:rsidR="00994875" w:rsidRDefault="00994875" w:rsidP="00EA6F58">
      <w:pPr>
        <w:rPr>
          <w:sz w:val="24"/>
          <w:szCs w:val="24"/>
        </w:rPr>
      </w:pPr>
      <w:r>
        <w:rPr>
          <w:rFonts w:hint="eastAsia"/>
          <w:sz w:val="24"/>
          <w:szCs w:val="24"/>
        </w:rPr>
        <w:t xml:space="preserve">   $su - root</w:t>
      </w:r>
    </w:p>
    <w:p w:rsidR="00EA6F58" w:rsidRDefault="00EA6F58" w:rsidP="00EA6F58">
      <w:pPr>
        <w:rPr>
          <w:sz w:val="24"/>
          <w:szCs w:val="24"/>
        </w:rPr>
      </w:pPr>
      <w:r>
        <w:rPr>
          <w:rFonts w:hint="eastAsia"/>
          <w:sz w:val="24"/>
          <w:szCs w:val="24"/>
        </w:rPr>
        <w:t xml:space="preserve">  2) 일반</w:t>
      </w:r>
      <w:r w:rsidR="00994875">
        <w:rPr>
          <w:rFonts w:hint="eastAsia"/>
          <w:sz w:val="24"/>
          <w:szCs w:val="24"/>
        </w:rPr>
        <w:t>사용자의 추가 : unix add user google검색</w:t>
      </w:r>
    </w:p>
    <w:p w:rsidR="00994875" w:rsidRDefault="00994875" w:rsidP="00EA6F58">
      <w:pPr>
        <w:rPr>
          <w:sz w:val="24"/>
          <w:szCs w:val="24"/>
        </w:rPr>
      </w:pPr>
      <w:r>
        <w:rPr>
          <w:rFonts w:hint="eastAsia"/>
          <w:sz w:val="24"/>
          <w:szCs w:val="24"/>
        </w:rPr>
        <w:t xml:space="preserve">   $sudo useradd -m duru</w:t>
      </w:r>
      <w:r w:rsidR="00C23895">
        <w:rPr>
          <w:rFonts w:hint="eastAsia"/>
          <w:sz w:val="24"/>
          <w:szCs w:val="24"/>
        </w:rPr>
        <w:t xml:space="preserve"> </w:t>
      </w:r>
    </w:p>
    <w:p w:rsidR="00AE715B" w:rsidRDefault="00AE715B" w:rsidP="00EA6F58">
      <w:pPr>
        <w:rPr>
          <w:sz w:val="24"/>
          <w:szCs w:val="24"/>
        </w:rPr>
      </w:pPr>
      <w:r>
        <w:rPr>
          <w:rFonts w:hint="eastAsia"/>
          <w:sz w:val="24"/>
          <w:szCs w:val="24"/>
        </w:rPr>
        <w:t xml:space="preserve">   $su - duru</w:t>
      </w:r>
    </w:p>
    <w:p w:rsidR="00AE715B" w:rsidRDefault="00AE715B" w:rsidP="00EA6F58">
      <w:pPr>
        <w:rPr>
          <w:sz w:val="24"/>
          <w:szCs w:val="24"/>
        </w:rPr>
      </w:pPr>
      <w:r>
        <w:rPr>
          <w:rFonts w:hint="eastAsia"/>
          <w:sz w:val="24"/>
          <w:szCs w:val="24"/>
        </w:rPr>
        <w:t xml:space="preserve">   $sudo passwd duru</w:t>
      </w:r>
    </w:p>
    <w:p w:rsidR="00AE715B" w:rsidRDefault="00AE715B" w:rsidP="00EA6F58">
      <w:pPr>
        <w:rPr>
          <w:sz w:val="24"/>
          <w:szCs w:val="24"/>
        </w:rPr>
      </w:pPr>
      <w:r>
        <w:rPr>
          <w:rFonts w:hint="eastAsia"/>
          <w:sz w:val="24"/>
          <w:szCs w:val="24"/>
        </w:rPr>
        <w:t xml:space="preserve">   &lt;sudo 권한을 줄려면&gt;</w:t>
      </w:r>
    </w:p>
    <w:p w:rsidR="00AE715B" w:rsidRDefault="00AE715B" w:rsidP="00EA6F58">
      <w:pPr>
        <w:rPr>
          <w:sz w:val="24"/>
          <w:szCs w:val="24"/>
        </w:rPr>
      </w:pPr>
      <w:r>
        <w:rPr>
          <w:rFonts w:hint="eastAsia"/>
          <w:sz w:val="24"/>
          <w:szCs w:val="24"/>
        </w:rPr>
        <w:t xml:space="preserve">   $sudo adduser hduser sudo 또는</w:t>
      </w:r>
    </w:p>
    <w:p w:rsidR="00C23895" w:rsidRDefault="00AE715B" w:rsidP="00C23895">
      <w:pPr>
        <w:rPr>
          <w:sz w:val="24"/>
          <w:szCs w:val="24"/>
        </w:rPr>
      </w:pPr>
      <w:r>
        <w:rPr>
          <w:rFonts w:hint="eastAsia"/>
          <w:sz w:val="24"/>
          <w:szCs w:val="24"/>
        </w:rPr>
        <w:t xml:space="preserve">   $sudo usermod -a -G sudo duru</w:t>
      </w:r>
    </w:p>
    <w:p w:rsidR="00C23895" w:rsidRDefault="00C23895" w:rsidP="00C23895">
      <w:pPr>
        <w:rPr>
          <w:sz w:val="24"/>
          <w:szCs w:val="24"/>
        </w:rPr>
      </w:pPr>
    </w:p>
    <w:p w:rsidR="00C23895" w:rsidRPr="00C23895" w:rsidRDefault="00C23895" w:rsidP="00C23895">
      <w:pPr>
        <w:rPr>
          <w:sz w:val="24"/>
          <w:szCs w:val="24"/>
        </w:rPr>
      </w:pPr>
      <w:r>
        <w:rPr>
          <w:rFonts w:hint="eastAsia"/>
          <w:sz w:val="24"/>
          <w:szCs w:val="24"/>
        </w:rPr>
        <w:t xml:space="preserve"> </w:t>
      </w:r>
      <w:r>
        <w:rPr>
          <w:rFonts w:ascii="Arial" w:hAnsi="Arial" w:cs="Arial"/>
          <w:b/>
          <w:bCs/>
          <w:color w:val="111111"/>
          <w:sz w:val="30"/>
          <w:szCs w:val="30"/>
        </w:rPr>
        <w:t>Steps to create a new sudo user on Ubuntu</w:t>
      </w:r>
    </w:p>
    <w:p w:rsidR="00C23895" w:rsidRPr="00C23895" w:rsidRDefault="00C23895" w:rsidP="00C23895">
      <w:pPr>
        <w:widowControl/>
        <w:numPr>
          <w:ilvl w:val="0"/>
          <w:numId w:val="17"/>
        </w:numPr>
        <w:shd w:val="clear" w:color="auto" w:fill="FFFFFF"/>
        <w:wordWrap/>
        <w:autoSpaceDE/>
        <w:autoSpaceDN/>
        <w:ind w:left="405"/>
        <w:jc w:val="left"/>
        <w:rPr>
          <w:rFonts w:eastAsiaTheme="minorHAnsi" w:cs="Arial"/>
          <w:color w:val="111111"/>
          <w:sz w:val="24"/>
          <w:szCs w:val="24"/>
        </w:rPr>
      </w:pPr>
      <w:r w:rsidRPr="00C23895">
        <w:rPr>
          <w:rFonts w:eastAsiaTheme="minorHAnsi" w:cs="Arial"/>
          <w:color w:val="111111"/>
          <w:sz w:val="24"/>
          <w:szCs w:val="24"/>
        </w:rPr>
        <w:t>First add the user, run:</w:t>
      </w:r>
      <w:r w:rsidRPr="00C23895">
        <w:rPr>
          <w:rStyle w:val="apple-converted-space"/>
          <w:rFonts w:eastAsiaTheme="minorHAnsi" w:cs="Arial"/>
          <w:color w:val="111111"/>
          <w:sz w:val="24"/>
          <w:szCs w:val="24"/>
        </w:rPr>
        <w:t> </w:t>
      </w:r>
      <w:r w:rsidRPr="00C23895">
        <w:rPr>
          <w:rStyle w:val="HTML0"/>
          <w:rFonts w:asciiTheme="minorHAnsi" w:eastAsiaTheme="minorHAnsi" w:hAnsiTheme="minorHAnsi"/>
          <w:color w:val="111111"/>
        </w:rPr>
        <w:t>sudo adduser &lt;UserNameHere&gt;</w:t>
      </w:r>
    </w:p>
    <w:p w:rsidR="00C23895" w:rsidRPr="00C23895" w:rsidRDefault="00C23895" w:rsidP="00C23895">
      <w:pPr>
        <w:widowControl/>
        <w:numPr>
          <w:ilvl w:val="0"/>
          <w:numId w:val="17"/>
        </w:numPr>
        <w:shd w:val="clear" w:color="auto" w:fill="FFFFFF"/>
        <w:wordWrap/>
        <w:autoSpaceDE/>
        <w:autoSpaceDN/>
        <w:ind w:left="405"/>
        <w:jc w:val="left"/>
        <w:rPr>
          <w:rFonts w:eastAsiaTheme="minorHAnsi" w:cs="Arial"/>
          <w:color w:val="111111"/>
          <w:sz w:val="24"/>
          <w:szCs w:val="24"/>
        </w:rPr>
      </w:pPr>
      <w:r w:rsidRPr="00C23895">
        <w:rPr>
          <w:rFonts w:eastAsiaTheme="minorHAnsi" w:cs="Arial"/>
          <w:color w:val="111111"/>
          <w:sz w:val="24"/>
          <w:szCs w:val="24"/>
        </w:rPr>
        <w:t>Add the user to sudo group by typing the command in terminal for Ubuntu version 12.04 and above:</w:t>
      </w:r>
      <w:r w:rsidRPr="00C23895">
        <w:rPr>
          <w:rStyle w:val="apple-converted-space"/>
          <w:rFonts w:eastAsiaTheme="minorHAnsi" w:cs="Arial"/>
          <w:color w:val="111111"/>
          <w:sz w:val="24"/>
          <w:szCs w:val="24"/>
        </w:rPr>
        <w:t> </w:t>
      </w:r>
      <w:r w:rsidRPr="00C23895">
        <w:rPr>
          <w:rStyle w:val="HTML0"/>
          <w:rFonts w:asciiTheme="minorHAnsi" w:eastAsiaTheme="minorHAnsi" w:hAnsiTheme="minorHAnsi"/>
          <w:color w:val="111111"/>
        </w:rPr>
        <w:t>sudo adduser &lt;UserNameHere&gt; sudo</w:t>
      </w:r>
    </w:p>
    <w:p w:rsidR="00C23895" w:rsidRPr="00C23895" w:rsidRDefault="00C23895" w:rsidP="00C23895">
      <w:pPr>
        <w:widowControl/>
        <w:numPr>
          <w:ilvl w:val="0"/>
          <w:numId w:val="17"/>
        </w:numPr>
        <w:shd w:val="clear" w:color="auto" w:fill="FFFFFF"/>
        <w:wordWrap/>
        <w:autoSpaceDE/>
        <w:autoSpaceDN/>
        <w:ind w:left="405"/>
        <w:jc w:val="left"/>
        <w:rPr>
          <w:rFonts w:eastAsiaTheme="minorHAnsi" w:cs="Arial"/>
          <w:color w:val="111111"/>
          <w:sz w:val="24"/>
          <w:szCs w:val="24"/>
        </w:rPr>
      </w:pPr>
      <w:r w:rsidRPr="00C23895">
        <w:rPr>
          <w:rFonts w:eastAsiaTheme="minorHAnsi" w:cs="Arial"/>
          <w:color w:val="111111"/>
          <w:sz w:val="24"/>
          <w:szCs w:val="24"/>
        </w:rPr>
        <w:t>In older version of Ubuntu (version 12.04 and older), run:</w:t>
      </w:r>
      <w:r w:rsidRPr="00C23895">
        <w:rPr>
          <w:rStyle w:val="apple-converted-space"/>
          <w:rFonts w:eastAsiaTheme="minorHAnsi" w:cs="Arial"/>
          <w:color w:val="111111"/>
          <w:sz w:val="24"/>
          <w:szCs w:val="24"/>
        </w:rPr>
        <w:t> </w:t>
      </w:r>
      <w:r w:rsidRPr="00C23895">
        <w:rPr>
          <w:rStyle w:val="HTML0"/>
          <w:rFonts w:asciiTheme="minorHAnsi" w:eastAsiaTheme="minorHAnsi" w:hAnsiTheme="minorHAnsi"/>
          <w:color w:val="111111"/>
        </w:rPr>
        <w:t>sudo adduser &lt;UserNameHere&gt; admin</w:t>
      </w:r>
    </w:p>
    <w:p w:rsidR="00C23895" w:rsidRPr="00C23895" w:rsidRDefault="00C23895" w:rsidP="00C23895">
      <w:pPr>
        <w:widowControl/>
        <w:numPr>
          <w:ilvl w:val="0"/>
          <w:numId w:val="17"/>
        </w:numPr>
        <w:shd w:val="clear" w:color="auto" w:fill="FFFFFF"/>
        <w:wordWrap/>
        <w:autoSpaceDE/>
        <w:autoSpaceDN/>
        <w:ind w:left="405"/>
        <w:jc w:val="left"/>
        <w:rPr>
          <w:rFonts w:eastAsiaTheme="minorHAnsi" w:cs="Arial"/>
          <w:color w:val="111111"/>
          <w:sz w:val="24"/>
          <w:szCs w:val="24"/>
        </w:rPr>
      </w:pPr>
      <w:r w:rsidRPr="00C23895">
        <w:rPr>
          <w:rFonts w:eastAsiaTheme="minorHAnsi" w:cs="Arial"/>
          <w:color w:val="111111"/>
          <w:sz w:val="24"/>
          <w:szCs w:val="24"/>
        </w:rPr>
        <w:t>Verify it:</w:t>
      </w:r>
      <w:r w:rsidRPr="00C23895">
        <w:rPr>
          <w:rStyle w:val="apple-converted-space"/>
          <w:rFonts w:eastAsiaTheme="minorHAnsi" w:cs="Arial"/>
          <w:color w:val="111111"/>
          <w:sz w:val="24"/>
          <w:szCs w:val="24"/>
        </w:rPr>
        <w:t> </w:t>
      </w:r>
      <w:r w:rsidRPr="00C23895">
        <w:rPr>
          <w:rStyle w:val="HTML0"/>
          <w:rFonts w:asciiTheme="minorHAnsi" w:eastAsiaTheme="minorHAnsi" w:hAnsiTheme="minorHAnsi"/>
          <w:color w:val="111111"/>
        </w:rPr>
        <w:t>id &lt;UserNameHere&gt;</w:t>
      </w:r>
    </w:p>
    <w:p w:rsidR="00C23895" w:rsidRDefault="00C23895" w:rsidP="00C23895">
      <w:pPr>
        <w:rPr>
          <w:sz w:val="24"/>
          <w:szCs w:val="24"/>
        </w:rPr>
      </w:pPr>
      <w:r w:rsidRPr="00C23895">
        <w:rPr>
          <w:sz w:val="24"/>
          <w:szCs w:val="24"/>
        </w:rPr>
        <w:t>https://www.cyberciti.biz/faq/how-to-add-delete-grant-sudo-privileges-to-users-on-freebsd-unix-server/</w:t>
      </w:r>
    </w:p>
    <w:p w:rsidR="00C23895" w:rsidRDefault="00C23895" w:rsidP="00C23895">
      <w:pPr>
        <w:rPr>
          <w:sz w:val="24"/>
          <w:szCs w:val="24"/>
        </w:rPr>
      </w:pPr>
    </w:p>
    <w:p w:rsidR="00C23895" w:rsidRPr="00C23895" w:rsidRDefault="00C23895" w:rsidP="00C23895">
      <w:pPr>
        <w:rPr>
          <w:sz w:val="24"/>
          <w:szCs w:val="24"/>
        </w:rPr>
      </w:pPr>
      <w:r w:rsidRPr="00C23895">
        <w:rPr>
          <w:rFonts w:eastAsiaTheme="minorHAnsi" w:cs="Arial"/>
          <w:b/>
          <w:bCs/>
          <w:color w:val="111111"/>
          <w:sz w:val="24"/>
          <w:szCs w:val="24"/>
        </w:rPr>
        <w:t>Linux: Delete / Remove User Account</w:t>
      </w:r>
    </w:p>
    <w:p w:rsidR="008A5E03" w:rsidRPr="00C23895" w:rsidRDefault="00C23895">
      <w:pPr>
        <w:rPr>
          <w:rFonts w:eastAsiaTheme="minorHAnsi"/>
          <w:sz w:val="24"/>
          <w:szCs w:val="24"/>
        </w:rPr>
      </w:pPr>
      <w:r w:rsidRPr="00C23895">
        <w:rPr>
          <w:rFonts w:eastAsiaTheme="minorHAnsi" w:cs="Consolas"/>
          <w:color w:val="666666"/>
          <w:sz w:val="24"/>
          <w:szCs w:val="24"/>
          <w:shd w:val="clear" w:color="auto" w:fill="FAFBFC"/>
        </w:rPr>
        <w:t>userdel userName</w:t>
      </w:r>
      <w:r w:rsidRPr="00C23895">
        <w:rPr>
          <w:rFonts w:eastAsiaTheme="minorHAnsi" w:cs="Consolas"/>
          <w:color w:val="666666"/>
          <w:sz w:val="24"/>
          <w:szCs w:val="24"/>
        </w:rPr>
        <w:br/>
      </w:r>
      <w:r w:rsidRPr="00C23895">
        <w:rPr>
          <w:rFonts w:eastAsiaTheme="minorHAnsi" w:cs="Consolas"/>
          <w:color w:val="666666"/>
          <w:sz w:val="24"/>
          <w:szCs w:val="24"/>
          <w:shd w:val="clear" w:color="auto" w:fill="FAFBFC"/>
        </w:rPr>
        <w:t>userdel [options] userName</w:t>
      </w:r>
      <w:r w:rsidRPr="00C23895">
        <w:rPr>
          <w:rFonts w:eastAsiaTheme="minorHAnsi" w:cs="Consolas"/>
          <w:color w:val="666666"/>
          <w:sz w:val="24"/>
          <w:szCs w:val="24"/>
        </w:rPr>
        <w:br/>
      </w:r>
      <w:r w:rsidRPr="00C23895">
        <w:rPr>
          <w:rFonts w:eastAsiaTheme="minorHAnsi" w:cs="Consolas"/>
          <w:color w:val="666666"/>
          <w:sz w:val="24"/>
          <w:szCs w:val="24"/>
          <w:shd w:val="clear" w:color="auto" w:fill="FAFBFC"/>
        </w:rPr>
        <w:t>userdel -r userName</w:t>
      </w:r>
    </w:p>
    <w:p w:rsidR="00A22066" w:rsidRPr="00C23895" w:rsidRDefault="00A22066">
      <w:pPr>
        <w:rPr>
          <w:rFonts w:eastAsiaTheme="minorHAnsi"/>
          <w:sz w:val="24"/>
          <w:szCs w:val="24"/>
        </w:rPr>
      </w:pPr>
    </w:p>
    <w:p w:rsidR="00FE4F0C" w:rsidRDefault="00FE4F0C" w:rsidP="00FE4F0C">
      <w:pPr>
        <w:rPr>
          <w:rFonts w:eastAsiaTheme="minorHAnsi" w:cs="Arial"/>
          <w:b/>
          <w:color w:val="333333"/>
          <w:sz w:val="24"/>
          <w:szCs w:val="24"/>
        </w:rPr>
      </w:pPr>
      <w:r>
        <w:rPr>
          <w:rFonts w:hint="eastAsia"/>
          <w:b/>
          <w:sz w:val="24"/>
          <w:szCs w:val="24"/>
        </w:rPr>
        <w:t>2</w:t>
      </w:r>
      <w:r w:rsidR="004D5E59">
        <w:rPr>
          <w:rFonts w:hint="eastAsia"/>
          <w:b/>
          <w:sz w:val="24"/>
          <w:szCs w:val="24"/>
        </w:rPr>
        <w:t>7</w:t>
      </w:r>
      <w:r w:rsidRPr="00A22066">
        <w:rPr>
          <w:rFonts w:hint="eastAsia"/>
          <w:b/>
          <w:sz w:val="24"/>
          <w:szCs w:val="24"/>
        </w:rPr>
        <w:t xml:space="preserve"> </w:t>
      </w:r>
      <w:r>
        <w:rPr>
          <w:rFonts w:eastAsiaTheme="minorHAnsi" w:cs="Arial" w:hint="eastAsia"/>
          <w:b/>
          <w:color w:val="333333"/>
          <w:sz w:val="24"/>
          <w:szCs w:val="24"/>
        </w:rPr>
        <w:t>권한</w:t>
      </w:r>
      <w:r w:rsidR="002C6B45">
        <w:rPr>
          <w:rFonts w:eastAsiaTheme="minorHAnsi" w:cs="Arial" w:hint="eastAsia"/>
          <w:b/>
          <w:color w:val="333333"/>
          <w:sz w:val="24"/>
          <w:szCs w:val="24"/>
        </w:rPr>
        <w:t>(Permission)</w:t>
      </w:r>
    </w:p>
    <w:p w:rsidR="000606AE" w:rsidRDefault="000606AE" w:rsidP="00FE4F0C">
      <w:pPr>
        <w:rPr>
          <w:rFonts w:eastAsiaTheme="minorHAnsi" w:cs="Arial"/>
          <w:color w:val="333333"/>
          <w:sz w:val="24"/>
          <w:szCs w:val="24"/>
        </w:rPr>
      </w:pPr>
      <w:r>
        <w:rPr>
          <w:rFonts w:eastAsiaTheme="minorHAnsi" w:cs="Arial" w:hint="eastAsia"/>
          <w:color w:val="333333"/>
          <w:sz w:val="24"/>
          <w:szCs w:val="24"/>
        </w:rPr>
        <w:t xml:space="preserve">* </w:t>
      </w:r>
      <w:r w:rsidRPr="000606AE">
        <w:rPr>
          <w:rFonts w:eastAsiaTheme="minorHAnsi" w:cs="Arial"/>
          <w:color w:val="333333"/>
          <w:sz w:val="24"/>
          <w:szCs w:val="24"/>
        </w:rPr>
        <w:t>https://help.ubuntu.com/community/FilePermissions</w:t>
      </w:r>
    </w:p>
    <w:p w:rsidR="002C6B45" w:rsidRDefault="000055F2" w:rsidP="00FE4F0C">
      <w:pPr>
        <w:rPr>
          <w:rFonts w:eastAsiaTheme="minorHAnsi" w:cs="Arial"/>
          <w:color w:val="333333"/>
          <w:sz w:val="24"/>
          <w:szCs w:val="24"/>
        </w:rPr>
      </w:pPr>
      <w:r>
        <w:rPr>
          <w:rFonts w:eastAsiaTheme="minorHAnsi" w:cs="Arial" w:hint="eastAsia"/>
          <w:color w:val="333333"/>
          <w:sz w:val="24"/>
          <w:szCs w:val="24"/>
        </w:rPr>
        <w:t xml:space="preserve">* </w:t>
      </w:r>
      <w:r w:rsidR="002C6B45" w:rsidRPr="002C6B45">
        <w:rPr>
          <w:rFonts w:eastAsiaTheme="minorHAnsi" w:cs="Arial"/>
          <w:color w:val="333333"/>
          <w:sz w:val="24"/>
          <w:szCs w:val="24"/>
        </w:rPr>
        <w:t>https://en.wikipedia.org/wiki/Chmod</w:t>
      </w:r>
    </w:p>
    <w:p w:rsidR="000055F2" w:rsidRDefault="000055F2" w:rsidP="000055F2">
      <w:pPr>
        <w:widowControl/>
        <w:shd w:val="clear" w:color="auto" w:fill="FFFFFF"/>
        <w:wordWrap/>
        <w:autoSpaceDE/>
        <w:autoSpaceDN/>
        <w:spacing w:before="120" w:after="120"/>
        <w:jc w:val="center"/>
        <w:rPr>
          <w:rFonts w:ascii="Arial" w:eastAsia="굴림" w:hAnsi="Arial" w:cs="Arial"/>
          <w:b/>
          <w:bCs/>
          <w:color w:val="222222"/>
          <w:kern w:val="0"/>
          <w:sz w:val="21"/>
          <w:szCs w:val="21"/>
        </w:rPr>
      </w:pPr>
      <w:r>
        <w:rPr>
          <w:rFonts w:ascii="Arial" w:eastAsia="굴림" w:hAnsi="Arial" w:cs="Arial" w:hint="eastAsia"/>
          <w:b/>
          <w:bCs/>
          <w:noProof/>
          <w:color w:val="222222"/>
          <w:kern w:val="0"/>
          <w:sz w:val="21"/>
          <w:szCs w:val="21"/>
        </w:rPr>
        <w:lastRenderedPageBreak/>
        <w:drawing>
          <wp:inline distT="0" distB="0" distL="0" distR="0">
            <wp:extent cx="4123399" cy="2609850"/>
            <wp:effectExtent l="1905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a:off x="0" y="0"/>
                      <a:ext cx="4123399" cy="2609850"/>
                    </a:xfrm>
                    <a:prstGeom prst="rect">
                      <a:avLst/>
                    </a:prstGeom>
                    <a:noFill/>
                    <a:ln w="9525">
                      <a:noFill/>
                      <a:miter lim="800000"/>
                      <a:headEnd/>
                      <a:tailEnd/>
                    </a:ln>
                  </pic:spPr>
                </pic:pic>
              </a:graphicData>
            </a:graphic>
          </wp:inline>
        </w:drawing>
      </w:r>
    </w:p>
    <w:p w:rsidR="000606AE" w:rsidRPr="000606AE" w:rsidRDefault="000606AE" w:rsidP="000606AE">
      <w:pPr>
        <w:widowControl/>
        <w:shd w:val="clear" w:color="auto" w:fill="FFFFFF"/>
        <w:wordWrap/>
        <w:autoSpaceDE/>
        <w:autoSpaceDN/>
        <w:jc w:val="left"/>
        <w:textAlignment w:val="baseline"/>
        <w:rPr>
          <w:rFonts w:ascii="Tahoma" w:eastAsia="굴림" w:hAnsi="Tahoma" w:cs="Tahoma"/>
          <w:color w:val="333333"/>
          <w:kern w:val="0"/>
          <w:szCs w:val="20"/>
        </w:rPr>
      </w:pPr>
      <w:r w:rsidRPr="000606AE">
        <w:rPr>
          <w:rFonts w:ascii="Tahoma" w:eastAsia="굴림" w:hAnsi="Tahoma" w:cs="Tahoma"/>
          <w:color w:val="333333"/>
          <w:kern w:val="0"/>
          <w:szCs w:val="20"/>
        </w:rPr>
        <w:t>Here are a few examples of chmod usage with letters (try these out on your system).</w:t>
      </w:r>
    </w:p>
    <w:p w:rsidR="000606AE" w:rsidRPr="000606AE" w:rsidRDefault="000606AE" w:rsidP="000606AE">
      <w:pPr>
        <w:widowControl/>
        <w:shd w:val="clear" w:color="auto" w:fill="FFFFFF"/>
        <w:wordWrap/>
        <w:autoSpaceDE/>
        <w:autoSpaceDN/>
        <w:jc w:val="left"/>
        <w:textAlignment w:val="baseline"/>
        <w:rPr>
          <w:rFonts w:ascii="Tahoma" w:eastAsia="굴림" w:hAnsi="Tahoma" w:cs="Tahoma"/>
          <w:color w:val="333333"/>
          <w:kern w:val="0"/>
          <w:szCs w:val="20"/>
        </w:rPr>
      </w:pPr>
      <w:r w:rsidRPr="000606AE">
        <w:rPr>
          <w:rFonts w:ascii="Tahoma" w:eastAsia="굴림" w:hAnsi="Tahoma" w:cs="Tahoma"/>
          <w:color w:val="333333"/>
          <w:kern w:val="0"/>
          <w:szCs w:val="20"/>
        </w:rPr>
        <w:t>First create some empty files:</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user@host:/home/user$ touch file1 file2 file3 file4</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user@host:/home/user$ ls -l</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total 0</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-rw-r--r--  1 user user 0 Nov 19 20:13 file1</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-rw-r--r--  1 user user 0 Nov 19 20:13 file2</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-rw-r--r--  1 user user 0 Nov 19 20:13 file3</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-rw-r--r--  1 user user 0 Nov 19 20:13 file4</w:t>
      </w:r>
    </w:p>
    <w:p w:rsidR="000606AE" w:rsidRPr="000606AE" w:rsidRDefault="000606AE" w:rsidP="000606AE">
      <w:pPr>
        <w:widowControl/>
        <w:shd w:val="clear" w:color="auto" w:fill="FFFFFF"/>
        <w:wordWrap/>
        <w:autoSpaceDE/>
        <w:autoSpaceDN/>
        <w:jc w:val="left"/>
        <w:textAlignment w:val="baseline"/>
        <w:rPr>
          <w:rFonts w:ascii="Tahoma" w:eastAsia="굴림" w:hAnsi="Tahoma" w:cs="Tahoma"/>
          <w:color w:val="333333"/>
          <w:kern w:val="0"/>
          <w:szCs w:val="20"/>
        </w:rPr>
      </w:pPr>
      <w:r w:rsidRPr="000606AE">
        <w:rPr>
          <w:rFonts w:ascii="Tahoma" w:eastAsia="굴림" w:hAnsi="Tahoma" w:cs="Tahoma"/>
          <w:color w:val="333333"/>
          <w:kern w:val="0"/>
          <w:szCs w:val="20"/>
        </w:rPr>
        <w:t>Add owner execute bit:</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user@host:/home/user$ chmod u+x file1</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user@host:/home/user$ ls -l file1</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-rwxr--r--  1 user user 0 Nov 19 20:13 file1</w:t>
      </w:r>
    </w:p>
    <w:p w:rsidR="000606AE" w:rsidRPr="000606AE" w:rsidRDefault="000606AE" w:rsidP="000606AE">
      <w:pPr>
        <w:widowControl/>
        <w:shd w:val="clear" w:color="auto" w:fill="FFFFFF"/>
        <w:wordWrap/>
        <w:autoSpaceDE/>
        <w:autoSpaceDN/>
        <w:jc w:val="left"/>
        <w:textAlignment w:val="baseline"/>
        <w:rPr>
          <w:rFonts w:ascii="Tahoma" w:eastAsia="굴림" w:hAnsi="Tahoma" w:cs="Tahoma"/>
          <w:color w:val="333333"/>
          <w:kern w:val="0"/>
          <w:szCs w:val="20"/>
        </w:rPr>
      </w:pPr>
      <w:r w:rsidRPr="000606AE">
        <w:rPr>
          <w:rFonts w:ascii="Tahoma" w:eastAsia="굴림" w:hAnsi="Tahoma" w:cs="Tahoma"/>
          <w:color w:val="333333"/>
          <w:kern w:val="0"/>
          <w:szCs w:val="20"/>
        </w:rPr>
        <w:t>Add other write &amp; execute bit:</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user@host:/home/user$ chmod o+wx file2</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user@host:/home/user$ ls -l file2</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-rw-r--rwx  1 user user 0 Nov 19 20:13 file2</w:t>
      </w:r>
    </w:p>
    <w:p w:rsidR="000606AE" w:rsidRPr="000606AE" w:rsidRDefault="000606AE" w:rsidP="000606AE">
      <w:pPr>
        <w:widowControl/>
        <w:shd w:val="clear" w:color="auto" w:fill="FFFFFF"/>
        <w:wordWrap/>
        <w:autoSpaceDE/>
        <w:autoSpaceDN/>
        <w:jc w:val="left"/>
        <w:textAlignment w:val="baseline"/>
        <w:rPr>
          <w:rFonts w:ascii="Tahoma" w:eastAsia="굴림" w:hAnsi="Tahoma" w:cs="Tahoma"/>
          <w:color w:val="333333"/>
          <w:kern w:val="0"/>
          <w:szCs w:val="20"/>
        </w:rPr>
      </w:pPr>
      <w:r w:rsidRPr="000606AE">
        <w:rPr>
          <w:rFonts w:ascii="Tahoma" w:eastAsia="굴림" w:hAnsi="Tahoma" w:cs="Tahoma"/>
          <w:color w:val="333333"/>
          <w:kern w:val="0"/>
          <w:szCs w:val="20"/>
        </w:rPr>
        <w:t>Remove group read bit:</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user@host:/home/user$ chmod g-r file3</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user@host:/home/user$ ls -l file3</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-rw----r--  1 user user 0 Nov 19 20:13 file3</w:t>
      </w:r>
    </w:p>
    <w:p w:rsidR="000606AE" w:rsidRPr="000606AE" w:rsidRDefault="000606AE" w:rsidP="000606AE">
      <w:pPr>
        <w:widowControl/>
        <w:shd w:val="clear" w:color="auto" w:fill="FFFFFF"/>
        <w:wordWrap/>
        <w:autoSpaceDE/>
        <w:autoSpaceDN/>
        <w:jc w:val="left"/>
        <w:textAlignment w:val="baseline"/>
        <w:rPr>
          <w:rFonts w:ascii="Tahoma" w:eastAsia="굴림" w:hAnsi="Tahoma" w:cs="Tahoma"/>
          <w:color w:val="333333"/>
          <w:kern w:val="0"/>
          <w:szCs w:val="20"/>
        </w:rPr>
      </w:pPr>
      <w:r w:rsidRPr="000606AE">
        <w:rPr>
          <w:rFonts w:ascii="Tahoma" w:eastAsia="굴림" w:hAnsi="Tahoma" w:cs="Tahoma"/>
          <w:color w:val="333333"/>
          <w:kern w:val="0"/>
          <w:szCs w:val="20"/>
        </w:rPr>
        <w:t>Add read, write and execute to everyone:</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user@host:/home/user$ chmod ugo+rwx file4</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user@host:/home/user$ ls -l file4</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-rwxrwxrwx  1 user user 0 Nov 19 20:13 file4</w:t>
      </w:r>
    </w:p>
    <w:p w:rsidR="000606AE" w:rsidRPr="000606AE" w:rsidRDefault="000606AE" w:rsidP="000606AE">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0606AE">
        <w:rPr>
          <w:rFonts w:ascii="Courier" w:eastAsia="굴림체" w:hAnsi="Courier" w:cs="굴림체"/>
          <w:color w:val="333333"/>
          <w:kern w:val="0"/>
          <w:szCs w:val="20"/>
        </w:rPr>
        <w:t>user@host:/home/user$</w:t>
      </w:r>
    </w:p>
    <w:p w:rsidR="00EA2AE2" w:rsidRPr="00EA2AE2" w:rsidRDefault="00EA2AE2" w:rsidP="00EA2AE2">
      <w:pPr>
        <w:widowControl/>
        <w:shd w:val="clear" w:color="auto" w:fill="FFFFFF"/>
        <w:wordWrap/>
        <w:autoSpaceDE/>
        <w:autoSpaceDN/>
        <w:spacing w:before="240" w:after="120" w:line="300" w:lineRule="atLeast"/>
        <w:ind w:left="1080" w:hanging="480"/>
        <w:jc w:val="left"/>
        <w:textAlignment w:val="baseline"/>
        <w:outlineLvl w:val="2"/>
        <w:rPr>
          <w:rFonts w:ascii="Tahoma" w:eastAsia="굴림" w:hAnsi="Tahoma" w:cs="Tahoma"/>
          <w:color w:val="333333"/>
          <w:kern w:val="0"/>
          <w:sz w:val="24"/>
          <w:szCs w:val="24"/>
        </w:rPr>
      </w:pPr>
      <w:r w:rsidRPr="00EA2AE2">
        <w:rPr>
          <w:rFonts w:ascii="Tahoma" w:eastAsia="굴림" w:hAnsi="Tahoma" w:cs="Tahoma"/>
          <w:color w:val="333333"/>
          <w:kern w:val="0"/>
          <w:sz w:val="24"/>
          <w:szCs w:val="24"/>
        </w:rPr>
        <w:t>chmod with Numbers</w:t>
      </w:r>
    </w:p>
    <w:p w:rsidR="00EA2AE2" w:rsidRPr="00EA2AE2" w:rsidRDefault="00EA2AE2" w:rsidP="00EA2AE2">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EA2AE2">
        <w:rPr>
          <w:rFonts w:ascii="Courier" w:eastAsia="굴림체" w:hAnsi="Courier" w:cs="굴림체"/>
          <w:color w:val="333333"/>
          <w:kern w:val="0"/>
          <w:szCs w:val="20"/>
        </w:rPr>
        <w:t>Usage: chmod {options} filename</w:t>
      </w:r>
    </w:p>
    <w:tbl>
      <w:tblPr>
        <w:tblW w:w="0" w:type="auto"/>
        <w:tblCellMar>
          <w:left w:w="0" w:type="dxa"/>
          <w:right w:w="0" w:type="dxa"/>
        </w:tblCellMar>
        <w:tblLook w:val="04A0"/>
      </w:tblPr>
      <w:tblGrid>
        <w:gridCol w:w="829"/>
        <w:gridCol w:w="1006"/>
      </w:tblGrid>
      <w:tr w:rsidR="00EA2AE2" w:rsidRPr="00EA2AE2" w:rsidTr="00EA2AE2">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ind w:left="15" w:right="15"/>
              <w:jc w:val="left"/>
              <w:textAlignment w:val="baseline"/>
              <w:rPr>
                <w:rFonts w:ascii="inherit" w:eastAsia="굴림" w:hAnsi="inherit" w:cs="굴림" w:hint="eastAsia"/>
                <w:kern w:val="0"/>
                <w:szCs w:val="20"/>
              </w:rPr>
            </w:pPr>
            <w:r w:rsidRPr="00EA2AE2">
              <w:rPr>
                <w:rFonts w:ascii="inherit" w:eastAsia="굴림" w:hAnsi="inherit" w:cs="굴림"/>
                <w:b/>
                <w:bCs/>
                <w:kern w:val="0"/>
              </w:rPr>
              <w:t>Options</w:t>
            </w:r>
          </w:p>
        </w:tc>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ind w:left="15" w:right="15"/>
              <w:jc w:val="left"/>
              <w:textAlignment w:val="baseline"/>
              <w:rPr>
                <w:rFonts w:ascii="inherit" w:eastAsia="굴림" w:hAnsi="inherit" w:cs="굴림" w:hint="eastAsia"/>
                <w:kern w:val="0"/>
                <w:szCs w:val="20"/>
              </w:rPr>
            </w:pPr>
            <w:r w:rsidRPr="00EA2AE2">
              <w:rPr>
                <w:rFonts w:ascii="inherit" w:eastAsia="굴림" w:hAnsi="inherit" w:cs="굴림"/>
                <w:b/>
                <w:bCs/>
                <w:kern w:val="0"/>
              </w:rPr>
              <w:t>Definition</w:t>
            </w:r>
          </w:p>
        </w:tc>
      </w:tr>
      <w:tr w:rsidR="00EA2AE2" w:rsidRPr="00EA2AE2" w:rsidTr="00EA2AE2">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ind w:left="15" w:right="15"/>
              <w:jc w:val="left"/>
              <w:textAlignment w:val="baseline"/>
              <w:rPr>
                <w:rFonts w:ascii="inherit" w:eastAsia="굴림" w:hAnsi="inherit" w:cs="굴림" w:hint="eastAsia"/>
                <w:kern w:val="0"/>
                <w:szCs w:val="20"/>
              </w:rPr>
            </w:pPr>
            <w:r w:rsidRPr="00EA2AE2">
              <w:rPr>
                <w:rFonts w:ascii="Courier New" w:eastAsia="굴림체" w:hAnsi="Courier New" w:cs="Courier New"/>
                <w:kern w:val="0"/>
              </w:rPr>
              <w:t>#--</w:t>
            </w:r>
          </w:p>
        </w:tc>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spacing w:after="120"/>
              <w:ind w:left="15" w:right="15"/>
              <w:jc w:val="left"/>
              <w:textAlignment w:val="baseline"/>
              <w:rPr>
                <w:rFonts w:ascii="inherit" w:eastAsia="굴림" w:hAnsi="inherit" w:cs="굴림" w:hint="eastAsia"/>
                <w:kern w:val="0"/>
                <w:szCs w:val="20"/>
              </w:rPr>
            </w:pPr>
            <w:r w:rsidRPr="00EA2AE2">
              <w:rPr>
                <w:rFonts w:ascii="inherit" w:eastAsia="굴림" w:hAnsi="inherit" w:cs="굴림"/>
                <w:kern w:val="0"/>
                <w:szCs w:val="20"/>
              </w:rPr>
              <w:t>owner</w:t>
            </w:r>
          </w:p>
        </w:tc>
      </w:tr>
      <w:tr w:rsidR="00EA2AE2" w:rsidRPr="00EA2AE2" w:rsidTr="00EA2AE2">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ind w:left="15" w:right="15"/>
              <w:jc w:val="left"/>
              <w:textAlignment w:val="baseline"/>
              <w:rPr>
                <w:rFonts w:ascii="inherit" w:eastAsia="굴림" w:hAnsi="inherit" w:cs="굴림" w:hint="eastAsia"/>
                <w:kern w:val="0"/>
                <w:szCs w:val="20"/>
              </w:rPr>
            </w:pPr>
            <w:r w:rsidRPr="00EA2AE2">
              <w:rPr>
                <w:rFonts w:ascii="Courier New" w:eastAsia="굴림체" w:hAnsi="Courier New" w:cs="Courier New"/>
                <w:kern w:val="0"/>
              </w:rPr>
              <w:lastRenderedPageBreak/>
              <w:t>-#-</w:t>
            </w:r>
          </w:p>
        </w:tc>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spacing w:after="120"/>
              <w:ind w:left="15" w:right="15"/>
              <w:jc w:val="left"/>
              <w:textAlignment w:val="baseline"/>
              <w:rPr>
                <w:rFonts w:ascii="inherit" w:eastAsia="굴림" w:hAnsi="inherit" w:cs="굴림" w:hint="eastAsia"/>
                <w:kern w:val="0"/>
                <w:szCs w:val="20"/>
              </w:rPr>
            </w:pPr>
            <w:r w:rsidRPr="00EA2AE2">
              <w:rPr>
                <w:rFonts w:ascii="inherit" w:eastAsia="굴림" w:hAnsi="inherit" w:cs="굴림"/>
                <w:kern w:val="0"/>
                <w:szCs w:val="20"/>
              </w:rPr>
              <w:t>group</w:t>
            </w:r>
          </w:p>
        </w:tc>
      </w:tr>
      <w:tr w:rsidR="00EA2AE2" w:rsidRPr="00EA2AE2" w:rsidTr="00EA2AE2">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ind w:left="15" w:right="15"/>
              <w:jc w:val="left"/>
              <w:textAlignment w:val="baseline"/>
              <w:rPr>
                <w:rFonts w:ascii="inherit" w:eastAsia="굴림" w:hAnsi="inherit" w:cs="굴림" w:hint="eastAsia"/>
                <w:kern w:val="0"/>
                <w:szCs w:val="20"/>
              </w:rPr>
            </w:pPr>
            <w:r w:rsidRPr="00EA2AE2">
              <w:rPr>
                <w:rFonts w:ascii="Courier New" w:eastAsia="굴림체" w:hAnsi="Courier New" w:cs="Courier New"/>
                <w:kern w:val="0"/>
              </w:rPr>
              <w:t>--#</w:t>
            </w:r>
          </w:p>
        </w:tc>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spacing w:after="120"/>
              <w:ind w:left="15" w:right="15"/>
              <w:jc w:val="left"/>
              <w:textAlignment w:val="baseline"/>
              <w:rPr>
                <w:rFonts w:ascii="inherit" w:eastAsia="굴림" w:hAnsi="inherit" w:cs="굴림" w:hint="eastAsia"/>
                <w:kern w:val="0"/>
                <w:szCs w:val="20"/>
              </w:rPr>
            </w:pPr>
            <w:r w:rsidRPr="00EA2AE2">
              <w:rPr>
                <w:rFonts w:ascii="inherit" w:eastAsia="굴림" w:hAnsi="inherit" w:cs="굴림"/>
                <w:kern w:val="0"/>
                <w:szCs w:val="20"/>
              </w:rPr>
              <w:t>other</w:t>
            </w:r>
          </w:p>
        </w:tc>
      </w:tr>
      <w:tr w:rsidR="00EA2AE2" w:rsidRPr="00EA2AE2" w:rsidTr="00EA2AE2">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spacing w:after="120"/>
              <w:ind w:left="15" w:right="15"/>
              <w:jc w:val="left"/>
              <w:textAlignment w:val="baseline"/>
              <w:rPr>
                <w:rFonts w:ascii="inherit" w:eastAsia="굴림" w:hAnsi="inherit" w:cs="굴림" w:hint="eastAsia"/>
                <w:kern w:val="0"/>
                <w:szCs w:val="20"/>
              </w:rPr>
            </w:pPr>
            <w:r w:rsidRPr="00EA2AE2">
              <w:rPr>
                <w:rFonts w:ascii="inherit" w:eastAsia="굴림" w:hAnsi="inherit" w:cs="굴림"/>
                <w:kern w:val="0"/>
                <w:szCs w:val="20"/>
              </w:rPr>
              <w:t>1</w:t>
            </w:r>
          </w:p>
        </w:tc>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spacing w:after="120"/>
              <w:ind w:left="15" w:right="15"/>
              <w:jc w:val="left"/>
              <w:textAlignment w:val="baseline"/>
              <w:rPr>
                <w:rFonts w:ascii="inherit" w:eastAsia="굴림" w:hAnsi="inherit" w:cs="굴림" w:hint="eastAsia"/>
                <w:kern w:val="0"/>
                <w:szCs w:val="20"/>
              </w:rPr>
            </w:pPr>
            <w:r w:rsidRPr="00EA2AE2">
              <w:rPr>
                <w:rFonts w:ascii="inherit" w:eastAsia="굴림" w:hAnsi="inherit" w:cs="굴림"/>
                <w:kern w:val="0"/>
                <w:szCs w:val="20"/>
              </w:rPr>
              <w:t>execute</w:t>
            </w:r>
          </w:p>
        </w:tc>
      </w:tr>
      <w:tr w:rsidR="00EA2AE2" w:rsidRPr="00EA2AE2" w:rsidTr="00EA2AE2">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spacing w:after="120"/>
              <w:ind w:left="15" w:right="15"/>
              <w:jc w:val="left"/>
              <w:textAlignment w:val="baseline"/>
              <w:rPr>
                <w:rFonts w:ascii="inherit" w:eastAsia="굴림" w:hAnsi="inherit" w:cs="굴림" w:hint="eastAsia"/>
                <w:kern w:val="0"/>
                <w:szCs w:val="20"/>
              </w:rPr>
            </w:pPr>
            <w:r w:rsidRPr="00EA2AE2">
              <w:rPr>
                <w:rFonts w:ascii="inherit" w:eastAsia="굴림" w:hAnsi="inherit" w:cs="굴림"/>
                <w:kern w:val="0"/>
                <w:szCs w:val="20"/>
              </w:rPr>
              <w:t>2</w:t>
            </w:r>
          </w:p>
        </w:tc>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spacing w:after="120"/>
              <w:ind w:left="15" w:right="15"/>
              <w:jc w:val="left"/>
              <w:textAlignment w:val="baseline"/>
              <w:rPr>
                <w:rFonts w:ascii="inherit" w:eastAsia="굴림" w:hAnsi="inherit" w:cs="굴림" w:hint="eastAsia"/>
                <w:kern w:val="0"/>
                <w:szCs w:val="20"/>
              </w:rPr>
            </w:pPr>
            <w:r w:rsidRPr="00EA2AE2">
              <w:rPr>
                <w:rFonts w:ascii="inherit" w:eastAsia="굴림" w:hAnsi="inherit" w:cs="굴림"/>
                <w:kern w:val="0"/>
                <w:szCs w:val="20"/>
              </w:rPr>
              <w:t>write</w:t>
            </w:r>
          </w:p>
        </w:tc>
      </w:tr>
      <w:tr w:rsidR="00EA2AE2" w:rsidRPr="00EA2AE2" w:rsidTr="00EA2AE2">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spacing w:after="120"/>
              <w:ind w:left="15" w:right="15"/>
              <w:jc w:val="left"/>
              <w:textAlignment w:val="baseline"/>
              <w:rPr>
                <w:rFonts w:ascii="inherit" w:eastAsia="굴림" w:hAnsi="inherit" w:cs="굴림" w:hint="eastAsia"/>
                <w:kern w:val="0"/>
                <w:szCs w:val="20"/>
              </w:rPr>
            </w:pPr>
            <w:r w:rsidRPr="00EA2AE2">
              <w:rPr>
                <w:rFonts w:ascii="inherit" w:eastAsia="굴림" w:hAnsi="inherit" w:cs="굴림"/>
                <w:kern w:val="0"/>
                <w:szCs w:val="20"/>
              </w:rPr>
              <w:t>4</w:t>
            </w:r>
          </w:p>
        </w:tc>
        <w:tc>
          <w:tcPr>
            <w:tcW w:w="0" w:type="auto"/>
            <w:tcBorders>
              <w:top w:val="single" w:sz="6" w:space="0" w:color="E9E9E9"/>
              <w:left w:val="single" w:sz="6" w:space="0" w:color="E9E9E9"/>
              <w:bottom w:val="single" w:sz="6" w:space="0" w:color="E9E9E9"/>
              <w:right w:val="single" w:sz="6" w:space="0" w:color="E9E9E9"/>
            </w:tcBorders>
            <w:tcMar>
              <w:top w:w="60" w:type="dxa"/>
              <w:left w:w="60" w:type="dxa"/>
              <w:bottom w:w="60" w:type="dxa"/>
              <w:right w:w="60" w:type="dxa"/>
            </w:tcMar>
            <w:vAlign w:val="bottom"/>
            <w:hideMark/>
          </w:tcPr>
          <w:p w:rsidR="00EA2AE2" w:rsidRPr="00EA2AE2" w:rsidRDefault="00EA2AE2" w:rsidP="00EA2AE2">
            <w:pPr>
              <w:widowControl/>
              <w:wordWrap/>
              <w:autoSpaceDE/>
              <w:autoSpaceDN/>
              <w:spacing w:after="120"/>
              <w:ind w:left="15" w:right="15"/>
              <w:jc w:val="left"/>
              <w:textAlignment w:val="baseline"/>
              <w:rPr>
                <w:rFonts w:ascii="inherit" w:eastAsia="굴림" w:hAnsi="inherit" w:cs="굴림" w:hint="eastAsia"/>
                <w:kern w:val="0"/>
                <w:szCs w:val="20"/>
              </w:rPr>
            </w:pPr>
            <w:r w:rsidRPr="00EA2AE2">
              <w:rPr>
                <w:rFonts w:ascii="inherit" w:eastAsia="굴림" w:hAnsi="inherit" w:cs="굴림"/>
                <w:kern w:val="0"/>
                <w:szCs w:val="20"/>
              </w:rPr>
              <w:t>read</w:t>
            </w:r>
          </w:p>
        </w:tc>
      </w:tr>
    </w:tbl>
    <w:p w:rsidR="000055F2" w:rsidRDefault="000055F2" w:rsidP="000055F2">
      <w:pPr>
        <w:widowControl/>
        <w:shd w:val="clear" w:color="auto" w:fill="FFFFFF"/>
        <w:wordWrap/>
        <w:autoSpaceDE/>
        <w:autoSpaceDN/>
        <w:spacing w:before="120" w:after="120"/>
        <w:jc w:val="left"/>
        <w:rPr>
          <w:rFonts w:ascii="Arial" w:eastAsia="굴림" w:hAnsi="Arial" w:cs="Arial"/>
          <w:b/>
          <w:bCs/>
          <w:color w:val="222222"/>
          <w:kern w:val="0"/>
          <w:sz w:val="21"/>
          <w:szCs w:val="21"/>
        </w:rPr>
      </w:pPr>
    </w:p>
    <w:p w:rsidR="000055F2" w:rsidRPr="000055F2" w:rsidRDefault="000055F2" w:rsidP="000055F2">
      <w:pPr>
        <w:widowControl/>
        <w:shd w:val="clear" w:color="auto" w:fill="FFFFFF"/>
        <w:wordWrap/>
        <w:autoSpaceDE/>
        <w:autoSpaceDN/>
        <w:spacing w:before="120" w:after="120"/>
        <w:jc w:val="left"/>
        <w:rPr>
          <w:rFonts w:ascii="Arial" w:eastAsia="굴림" w:hAnsi="Arial" w:cs="Arial"/>
          <w:color w:val="222222"/>
          <w:kern w:val="0"/>
          <w:sz w:val="21"/>
          <w:szCs w:val="21"/>
        </w:rPr>
      </w:pPr>
      <w:r w:rsidRPr="000055F2">
        <w:rPr>
          <w:rFonts w:ascii="Arial" w:eastAsia="굴림" w:hAnsi="Arial" w:cs="Arial"/>
          <w:b/>
          <w:bCs/>
          <w:color w:val="222222"/>
          <w:kern w:val="0"/>
          <w:sz w:val="21"/>
          <w:szCs w:val="21"/>
        </w:rPr>
        <w:t>Numerical permissions</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tblPr>
      <w:tblGrid>
        <w:gridCol w:w="1089"/>
        <w:gridCol w:w="3827"/>
        <w:gridCol w:w="1276"/>
      </w:tblGrid>
      <w:tr w:rsidR="000055F2" w:rsidRPr="000055F2" w:rsidTr="000055F2">
        <w:trPr>
          <w:trHeight w:val="721"/>
        </w:trPr>
        <w:tc>
          <w:tcPr>
            <w:tcW w:w="108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center"/>
              <w:rPr>
                <w:rFonts w:ascii="Arial" w:eastAsia="굴림" w:hAnsi="Arial" w:cs="Arial"/>
                <w:b/>
                <w:bCs/>
                <w:color w:val="000000"/>
                <w:kern w:val="0"/>
                <w:sz w:val="21"/>
                <w:szCs w:val="21"/>
              </w:rPr>
            </w:pPr>
            <w:r w:rsidRPr="000055F2">
              <w:rPr>
                <w:rFonts w:ascii="Arial" w:eastAsia="굴림" w:hAnsi="Arial" w:cs="Arial"/>
                <w:b/>
                <w:bCs/>
                <w:color w:val="000000"/>
                <w:kern w:val="0"/>
                <w:sz w:val="21"/>
                <w:szCs w:val="21"/>
              </w:rPr>
              <w:t>#</w:t>
            </w:r>
          </w:p>
        </w:tc>
        <w:tc>
          <w:tcPr>
            <w:tcW w:w="382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center"/>
              <w:rPr>
                <w:rFonts w:ascii="Arial" w:eastAsia="굴림" w:hAnsi="Arial" w:cs="Arial"/>
                <w:b/>
                <w:bCs/>
                <w:color w:val="000000"/>
                <w:kern w:val="0"/>
                <w:sz w:val="21"/>
                <w:szCs w:val="21"/>
              </w:rPr>
            </w:pPr>
            <w:r w:rsidRPr="000055F2">
              <w:rPr>
                <w:rFonts w:ascii="Arial" w:eastAsia="굴림" w:hAnsi="Arial" w:cs="Arial"/>
                <w:b/>
                <w:bCs/>
                <w:color w:val="000000"/>
                <w:kern w:val="0"/>
                <w:sz w:val="21"/>
                <w:szCs w:val="21"/>
              </w:rPr>
              <w:t>Permission</w:t>
            </w:r>
          </w:p>
        </w:tc>
        <w:tc>
          <w:tcPr>
            <w:tcW w:w="127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center"/>
              <w:rPr>
                <w:rFonts w:ascii="Arial" w:eastAsia="굴림" w:hAnsi="Arial" w:cs="Arial"/>
                <w:b/>
                <w:bCs/>
                <w:color w:val="000000"/>
                <w:kern w:val="0"/>
                <w:sz w:val="21"/>
                <w:szCs w:val="21"/>
              </w:rPr>
            </w:pPr>
            <w:r w:rsidRPr="000055F2">
              <w:rPr>
                <w:rFonts w:ascii="Arial" w:eastAsia="굴림" w:hAnsi="Arial" w:cs="Arial"/>
                <w:b/>
                <w:bCs/>
                <w:color w:val="000000"/>
                <w:kern w:val="0"/>
                <w:sz w:val="21"/>
                <w:szCs w:val="21"/>
              </w:rPr>
              <w:t>rwx</w:t>
            </w:r>
          </w:p>
        </w:tc>
      </w:tr>
      <w:tr w:rsidR="000055F2" w:rsidRPr="000055F2" w:rsidTr="000055F2">
        <w:trPr>
          <w:trHeight w:val="721"/>
        </w:trPr>
        <w:tc>
          <w:tcPr>
            <w:tcW w:w="108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7</w:t>
            </w:r>
          </w:p>
        </w:tc>
        <w:tc>
          <w:tcPr>
            <w:tcW w:w="382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read, write and execute</w:t>
            </w:r>
          </w:p>
        </w:tc>
        <w:tc>
          <w:tcPr>
            <w:tcW w:w="127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rwx</w:t>
            </w:r>
          </w:p>
        </w:tc>
      </w:tr>
      <w:tr w:rsidR="000055F2" w:rsidRPr="000055F2" w:rsidTr="000055F2">
        <w:trPr>
          <w:trHeight w:val="722"/>
        </w:trPr>
        <w:tc>
          <w:tcPr>
            <w:tcW w:w="108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6</w:t>
            </w:r>
          </w:p>
        </w:tc>
        <w:tc>
          <w:tcPr>
            <w:tcW w:w="382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read and write</w:t>
            </w:r>
          </w:p>
        </w:tc>
        <w:tc>
          <w:tcPr>
            <w:tcW w:w="127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rw-</w:t>
            </w:r>
          </w:p>
        </w:tc>
      </w:tr>
      <w:tr w:rsidR="000055F2" w:rsidRPr="000055F2" w:rsidTr="000055F2">
        <w:trPr>
          <w:trHeight w:val="721"/>
        </w:trPr>
        <w:tc>
          <w:tcPr>
            <w:tcW w:w="108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5</w:t>
            </w:r>
          </w:p>
        </w:tc>
        <w:tc>
          <w:tcPr>
            <w:tcW w:w="382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read and execute</w:t>
            </w:r>
          </w:p>
        </w:tc>
        <w:tc>
          <w:tcPr>
            <w:tcW w:w="127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r-x</w:t>
            </w:r>
          </w:p>
        </w:tc>
      </w:tr>
      <w:tr w:rsidR="000055F2" w:rsidRPr="000055F2" w:rsidTr="000055F2">
        <w:trPr>
          <w:trHeight w:val="722"/>
        </w:trPr>
        <w:tc>
          <w:tcPr>
            <w:tcW w:w="108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4</w:t>
            </w:r>
          </w:p>
        </w:tc>
        <w:tc>
          <w:tcPr>
            <w:tcW w:w="382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read only</w:t>
            </w:r>
          </w:p>
        </w:tc>
        <w:tc>
          <w:tcPr>
            <w:tcW w:w="127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r--</w:t>
            </w:r>
          </w:p>
        </w:tc>
      </w:tr>
      <w:tr w:rsidR="000055F2" w:rsidRPr="000055F2" w:rsidTr="000055F2">
        <w:trPr>
          <w:trHeight w:val="721"/>
        </w:trPr>
        <w:tc>
          <w:tcPr>
            <w:tcW w:w="108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3</w:t>
            </w:r>
          </w:p>
        </w:tc>
        <w:tc>
          <w:tcPr>
            <w:tcW w:w="382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write and execute</w:t>
            </w:r>
          </w:p>
        </w:tc>
        <w:tc>
          <w:tcPr>
            <w:tcW w:w="127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-wx</w:t>
            </w:r>
          </w:p>
        </w:tc>
      </w:tr>
      <w:tr w:rsidR="000055F2" w:rsidRPr="000055F2" w:rsidTr="000055F2">
        <w:trPr>
          <w:trHeight w:val="722"/>
        </w:trPr>
        <w:tc>
          <w:tcPr>
            <w:tcW w:w="108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2</w:t>
            </w:r>
          </w:p>
        </w:tc>
        <w:tc>
          <w:tcPr>
            <w:tcW w:w="382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write only</w:t>
            </w:r>
          </w:p>
        </w:tc>
        <w:tc>
          <w:tcPr>
            <w:tcW w:w="127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-w-</w:t>
            </w:r>
          </w:p>
        </w:tc>
      </w:tr>
      <w:tr w:rsidR="000055F2" w:rsidRPr="000055F2" w:rsidTr="000055F2">
        <w:trPr>
          <w:trHeight w:val="721"/>
        </w:trPr>
        <w:tc>
          <w:tcPr>
            <w:tcW w:w="108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1</w:t>
            </w:r>
          </w:p>
        </w:tc>
        <w:tc>
          <w:tcPr>
            <w:tcW w:w="382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execute only</w:t>
            </w:r>
          </w:p>
        </w:tc>
        <w:tc>
          <w:tcPr>
            <w:tcW w:w="127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--x</w:t>
            </w:r>
          </w:p>
        </w:tc>
      </w:tr>
      <w:tr w:rsidR="000055F2" w:rsidRPr="000055F2" w:rsidTr="000055F2">
        <w:trPr>
          <w:trHeight w:val="345"/>
        </w:trPr>
        <w:tc>
          <w:tcPr>
            <w:tcW w:w="108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0</w:t>
            </w:r>
          </w:p>
        </w:tc>
        <w:tc>
          <w:tcPr>
            <w:tcW w:w="382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none</w:t>
            </w:r>
          </w:p>
        </w:tc>
        <w:tc>
          <w:tcPr>
            <w:tcW w:w="127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55F2" w:rsidRPr="000055F2" w:rsidRDefault="000055F2" w:rsidP="000055F2">
            <w:pPr>
              <w:widowControl/>
              <w:wordWrap/>
              <w:autoSpaceDE/>
              <w:autoSpaceDN/>
              <w:spacing w:before="240" w:after="240"/>
              <w:jc w:val="left"/>
              <w:rPr>
                <w:rFonts w:ascii="Arial" w:eastAsia="굴림" w:hAnsi="Arial" w:cs="Arial"/>
                <w:color w:val="000000"/>
                <w:kern w:val="0"/>
                <w:sz w:val="21"/>
                <w:szCs w:val="21"/>
              </w:rPr>
            </w:pPr>
            <w:r w:rsidRPr="000055F2">
              <w:rPr>
                <w:rFonts w:ascii="Arial" w:eastAsia="굴림" w:hAnsi="Arial" w:cs="Arial"/>
                <w:color w:val="000000"/>
                <w:kern w:val="0"/>
                <w:sz w:val="21"/>
                <w:szCs w:val="21"/>
              </w:rPr>
              <w:t>---</w:t>
            </w:r>
          </w:p>
        </w:tc>
      </w:tr>
    </w:tbl>
    <w:p w:rsidR="00EA2AE2" w:rsidRDefault="00EA2AE2" w:rsidP="00EA2AE2">
      <w:pPr>
        <w:pStyle w:val="line874"/>
        <w:shd w:val="clear" w:color="auto" w:fill="FFFFFF"/>
        <w:spacing w:before="0" w:beforeAutospacing="0" w:after="0" w:afterAutospacing="0"/>
        <w:textAlignment w:val="baseline"/>
        <w:rPr>
          <w:rFonts w:ascii="Tahoma" w:hAnsi="Tahoma" w:cs="Tahoma"/>
          <w:color w:val="333333"/>
          <w:sz w:val="20"/>
          <w:szCs w:val="20"/>
        </w:rPr>
      </w:pPr>
      <w:r>
        <w:rPr>
          <w:rFonts w:ascii="Tahoma" w:hAnsi="Tahoma" w:cs="Tahoma"/>
          <w:color w:val="333333"/>
          <w:sz w:val="20"/>
          <w:szCs w:val="20"/>
        </w:rPr>
        <w:t>Here are a few examples of chmod usage with numbers (try these out on your system).</w:t>
      </w:r>
    </w:p>
    <w:p w:rsidR="00EA2AE2" w:rsidRDefault="00EA2AE2" w:rsidP="00EA2AE2">
      <w:pPr>
        <w:pStyle w:val="line874"/>
        <w:shd w:val="clear" w:color="auto" w:fill="FFFFFF"/>
        <w:spacing w:before="0" w:beforeAutospacing="0" w:after="0" w:afterAutospacing="0"/>
        <w:textAlignment w:val="baseline"/>
        <w:rPr>
          <w:rFonts w:ascii="Tahoma" w:hAnsi="Tahoma" w:cs="Tahoma"/>
          <w:color w:val="333333"/>
          <w:sz w:val="20"/>
          <w:szCs w:val="20"/>
        </w:rPr>
      </w:pPr>
      <w:r>
        <w:rPr>
          <w:rFonts w:ascii="Tahoma" w:hAnsi="Tahoma" w:cs="Tahoma"/>
          <w:color w:val="333333"/>
          <w:sz w:val="20"/>
          <w:szCs w:val="20"/>
        </w:rPr>
        <w:t>First create some empty files:</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user@host:/home/user$ touch file1 file2 file3 file4</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user@host:/home/user$ ls -l</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total 0</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-rw-r--r--  1 user user 0 Nov 19 20:13 file1</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-rw-r--r--  1 user user 0 Nov 19 20:13 file2</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-rw-r--r--  1 user user 0 Nov 19 20:13 file3</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-rw-r--r--  1 user user 0 Nov 19 20:13 file4</w:t>
      </w:r>
    </w:p>
    <w:p w:rsidR="00EA2AE2" w:rsidRDefault="00EA2AE2" w:rsidP="00EA2AE2">
      <w:pPr>
        <w:pStyle w:val="line874"/>
        <w:shd w:val="clear" w:color="auto" w:fill="FFFFFF"/>
        <w:spacing w:before="0" w:beforeAutospacing="0" w:after="0" w:afterAutospacing="0"/>
        <w:textAlignment w:val="baseline"/>
        <w:rPr>
          <w:rFonts w:ascii="Tahoma" w:hAnsi="Tahoma" w:cs="Tahoma"/>
          <w:color w:val="333333"/>
          <w:sz w:val="20"/>
          <w:szCs w:val="20"/>
        </w:rPr>
      </w:pPr>
      <w:r>
        <w:rPr>
          <w:rFonts w:ascii="Tahoma" w:hAnsi="Tahoma" w:cs="Tahoma"/>
          <w:color w:val="333333"/>
          <w:sz w:val="20"/>
          <w:szCs w:val="20"/>
        </w:rPr>
        <w:t>Add owner execute bit:</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lastRenderedPageBreak/>
        <w:t>user@host:/home/user$ chmod 744 file1</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user@host:/home/user$ ls -l file1</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-rwxr--r--  1 user user 0 Nov 19 20:13 file1</w:t>
      </w:r>
    </w:p>
    <w:p w:rsidR="00EA2AE2" w:rsidRDefault="00EA2AE2" w:rsidP="00EA2AE2">
      <w:pPr>
        <w:pStyle w:val="line862"/>
        <w:shd w:val="clear" w:color="auto" w:fill="FFFFFF"/>
        <w:spacing w:before="0" w:beforeAutospacing="0" w:after="0" w:afterAutospacing="0"/>
        <w:textAlignment w:val="baseline"/>
        <w:rPr>
          <w:rFonts w:ascii="Tahoma" w:hAnsi="Tahoma" w:cs="Tahoma"/>
          <w:color w:val="333333"/>
          <w:sz w:val="20"/>
          <w:szCs w:val="20"/>
        </w:rPr>
      </w:pPr>
      <w:r>
        <w:rPr>
          <w:rFonts w:ascii="Tahoma" w:hAnsi="Tahoma" w:cs="Tahoma"/>
          <w:color w:val="333333"/>
          <w:sz w:val="20"/>
          <w:szCs w:val="20"/>
        </w:rPr>
        <w:t>Add other write &amp; execute bit:</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user@host:/home/user$ chmod 647 file2</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user@host:/home/user$ ls -l file2</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-rw-r--rwx  1 user user 0 Nov 19 20:13 file2</w:t>
      </w:r>
    </w:p>
    <w:p w:rsidR="00EA2AE2" w:rsidRDefault="00EA2AE2" w:rsidP="00EA2AE2">
      <w:pPr>
        <w:pStyle w:val="line874"/>
        <w:shd w:val="clear" w:color="auto" w:fill="FFFFFF"/>
        <w:spacing w:before="0" w:beforeAutospacing="0" w:after="0" w:afterAutospacing="0"/>
        <w:textAlignment w:val="baseline"/>
        <w:rPr>
          <w:rFonts w:ascii="Tahoma" w:hAnsi="Tahoma" w:cs="Tahoma"/>
          <w:color w:val="333333"/>
          <w:sz w:val="20"/>
          <w:szCs w:val="20"/>
        </w:rPr>
      </w:pPr>
      <w:r>
        <w:rPr>
          <w:rFonts w:ascii="Tahoma" w:hAnsi="Tahoma" w:cs="Tahoma"/>
          <w:color w:val="333333"/>
          <w:sz w:val="20"/>
          <w:szCs w:val="20"/>
        </w:rPr>
        <w:t>Remove group read bit:</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user@host:/home/user$ chmod 604 file3</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user@host:/home/user$ ls -l file3</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-rw----r--  1 user user 0 Nov 19 20:13 file3</w:t>
      </w:r>
    </w:p>
    <w:p w:rsidR="00EA2AE2" w:rsidRDefault="00EA2AE2" w:rsidP="00EA2AE2">
      <w:pPr>
        <w:pStyle w:val="line874"/>
        <w:shd w:val="clear" w:color="auto" w:fill="FFFFFF"/>
        <w:spacing w:before="0" w:beforeAutospacing="0" w:after="0" w:afterAutospacing="0"/>
        <w:textAlignment w:val="baseline"/>
        <w:rPr>
          <w:rFonts w:ascii="Tahoma" w:hAnsi="Tahoma" w:cs="Tahoma"/>
          <w:color w:val="333333"/>
          <w:sz w:val="20"/>
          <w:szCs w:val="20"/>
        </w:rPr>
      </w:pPr>
      <w:r>
        <w:rPr>
          <w:rFonts w:ascii="Tahoma" w:hAnsi="Tahoma" w:cs="Tahoma"/>
          <w:color w:val="333333"/>
          <w:sz w:val="20"/>
          <w:szCs w:val="20"/>
        </w:rPr>
        <w:t>Add read, write and execute to everyone:</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user@host:/home/user$ chmod 777 file4</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user@host:/home/user$ ls -l file4</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-rwxrwxrwx  1 user user 0 Nov 19 20:13 file4</w:t>
      </w:r>
    </w:p>
    <w:p w:rsidR="00EA2AE2" w:rsidRDefault="00EA2AE2" w:rsidP="00EA2AE2">
      <w:pPr>
        <w:pStyle w:val="HTML2"/>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sz w:val="20"/>
          <w:szCs w:val="20"/>
        </w:rPr>
      </w:pPr>
      <w:r>
        <w:rPr>
          <w:rFonts w:ascii="Courier" w:hAnsi="Courier"/>
          <w:color w:val="333333"/>
          <w:sz w:val="20"/>
          <w:szCs w:val="20"/>
        </w:rPr>
        <w:t>user@host:/home/user$</w:t>
      </w:r>
    </w:p>
    <w:p w:rsidR="00EA2AE2" w:rsidRPr="00E33C8C" w:rsidRDefault="00EA2AE2" w:rsidP="00E33C8C">
      <w:pPr>
        <w:widowControl/>
        <w:shd w:val="clear" w:color="auto" w:fill="FFFFFF"/>
        <w:wordWrap/>
        <w:autoSpaceDE/>
        <w:autoSpaceDN/>
        <w:spacing w:before="240" w:after="120" w:line="300" w:lineRule="atLeast"/>
        <w:ind w:left="1080" w:hanging="1080"/>
        <w:jc w:val="left"/>
        <w:textAlignment w:val="baseline"/>
        <w:outlineLvl w:val="2"/>
        <w:rPr>
          <w:rFonts w:eastAsiaTheme="minorHAnsi" w:cs="Tahoma"/>
          <w:b/>
          <w:color w:val="333333"/>
          <w:kern w:val="0"/>
          <w:sz w:val="24"/>
          <w:szCs w:val="24"/>
        </w:rPr>
      </w:pPr>
      <w:r w:rsidRPr="00E33C8C">
        <w:rPr>
          <w:rFonts w:eastAsiaTheme="minorHAnsi" w:cs="Tahoma"/>
          <w:b/>
          <w:color w:val="333333"/>
          <w:kern w:val="0"/>
          <w:sz w:val="24"/>
          <w:szCs w:val="24"/>
        </w:rPr>
        <w:t>chmod with sudo</w:t>
      </w:r>
    </w:p>
    <w:p w:rsidR="00EA2AE2" w:rsidRPr="00EA2AE2" w:rsidRDefault="00EA2AE2" w:rsidP="00EA2AE2">
      <w:pPr>
        <w:widowControl/>
        <w:shd w:val="clear" w:color="auto" w:fill="FFFFFF"/>
        <w:wordWrap/>
        <w:autoSpaceDE/>
        <w:autoSpaceDN/>
        <w:jc w:val="left"/>
        <w:textAlignment w:val="baseline"/>
        <w:rPr>
          <w:rFonts w:ascii="Tahoma" w:eastAsia="굴림" w:hAnsi="Tahoma" w:cs="Tahoma"/>
          <w:color w:val="333333"/>
          <w:kern w:val="0"/>
          <w:szCs w:val="20"/>
        </w:rPr>
      </w:pPr>
      <w:r w:rsidRPr="00EA2AE2">
        <w:rPr>
          <w:rFonts w:ascii="Tahoma" w:eastAsia="굴림" w:hAnsi="Tahoma" w:cs="Tahoma"/>
          <w:color w:val="333333"/>
          <w:kern w:val="0"/>
          <w:szCs w:val="20"/>
        </w:rPr>
        <w:t>Changing permissions on files that you do not have ownership of: (</w:t>
      </w:r>
      <w:r w:rsidRPr="00EA2AE2">
        <w:rPr>
          <w:rFonts w:ascii="inherit" w:eastAsia="굴림" w:hAnsi="inherit" w:cs="Tahoma"/>
          <w:b/>
          <w:bCs/>
          <w:color w:val="333333"/>
          <w:kern w:val="0"/>
        </w:rPr>
        <w:t>Note</w:t>
      </w:r>
      <w:r w:rsidRPr="00EA2AE2">
        <w:rPr>
          <w:rFonts w:ascii="Tahoma" w:eastAsia="굴림" w:hAnsi="Tahoma" w:cs="Tahoma"/>
          <w:color w:val="333333"/>
          <w:kern w:val="0"/>
        </w:rPr>
        <w:t> </w:t>
      </w:r>
      <w:r w:rsidRPr="00EA2AE2">
        <w:rPr>
          <w:rFonts w:ascii="Tahoma" w:eastAsia="굴림" w:hAnsi="Tahoma" w:cs="Tahoma"/>
          <w:color w:val="333333"/>
          <w:kern w:val="0"/>
          <w:szCs w:val="20"/>
        </w:rPr>
        <w:t>that changing permissions the wrong way on the wrong files can quickly mess up your system a great deal! Please be careful when using</w:t>
      </w:r>
      <w:r w:rsidRPr="00EA2AE2">
        <w:rPr>
          <w:rFonts w:ascii="Tahoma" w:eastAsia="굴림" w:hAnsi="Tahoma" w:cs="Tahoma"/>
          <w:color w:val="333333"/>
          <w:kern w:val="0"/>
        </w:rPr>
        <w:t> </w:t>
      </w:r>
      <w:r w:rsidRPr="00EA2AE2">
        <w:rPr>
          <w:rFonts w:ascii="inherit" w:eastAsia="굴림" w:hAnsi="inherit" w:cs="Tahoma"/>
          <w:b/>
          <w:bCs/>
          <w:color w:val="333333"/>
          <w:kern w:val="0"/>
        </w:rPr>
        <w:t>sudo</w:t>
      </w:r>
      <w:r w:rsidRPr="00EA2AE2">
        <w:rPr>
          <w:rFonts w:ascii="Tahoma" w:eastAsia="굴림" w:hAnsi="Tahoma" w:cs="Tahoma"/>
          <w:color w:val="333333"/>
          <w:kern w:val="0"/>
          <w:szCs w:val="20"/>
        </w:rPr>
        <w:t>!)</w:t>
      </w:r>
    </w:p>
    <w:p w:rsidR="00EA2AE2" w:rsidRPr="00EA2AE2" w:rsidRDefault="00EA2AE2" w:rsidP="00EA2AE2">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EA2AE2">
        <w:rPr>
          <w:rFonts w:ascii="Courier" w:eastAsia="굴림체" w:hAnsi="Courier" w:cs="굴림체"/>
          <w:color w:val="333333"/>
          <w:kern w:val="0"/>
          <w:szCs w:val="20"/>
        </w:rPr>
        <w:t>user@host:/home/user$ ls -l /usr/local/bin/somefile</w:t>
      </w:r>
    </w:p>
    <w:p w:rsidR="00EA2AE2" w:rsidRPr="00EA2AE2" w:rsidRDefault="00EA2AE2" w:rsidP="00EA2AE2">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EA2AE2">
        <w:rPr>
          <w:rFonts w:ascii="Courier" w:eastAsia="굴림체" w:hAnsi="Courier" w:cs="굴림체"/>
          <w:color w:val="333333"/>
          <w:kern w:val="0"/>
          <w:szCs w:val="20"/>
        </w:rPr>
        <w:t>-rw-r--r--  1 root root 550 2005-11-13 19:45 /usr/local/bin/somefile</w:t>
      </w:r>
    </w:p>
    <w:p w:rsidR="00EA2AE2" w:rsidRPr="00EA2AE2" w:rsidRDefault="00EA2AE2" w:rsidP="00EA2AE2">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EA2AE2">
        <w:rPr>
          <w:rFonts w:ascii="Courier" w:eastAsia="굴림체" w:hAnsi="Courier" w:cs="굴림체"/>
          <w:color w:val="333333"/>
          <w:kern w:val="0"/>
          <w:szCs w:val="20"/>
        </w:rPr>
        <w:t>user@host:/home/user$</w:t>
      </w:r>
    </w:p>
    <w:p w:rsidR="00EA2AE2" w:rsidRPr="00EA2AE2" w:rsidRDefault="00EA2AE2" w:rsidP="00EA2AE2">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p>
    <w:p w:rsidR="00EA2AE2" w:rsidRPr="00EA2AE2" w:rsidRDefault="00EA2AE2" w:rsidP="00EA2AE2">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EA2AE2">
        <w:rPr>
          <w:rFonts w:ascii="Courier" w:eastAsia="굴림체" w:hAnsi="Courier" w:cs="굴림체"/>
          <w:color w:val="333333"/>
          <w:kern w:val="0"/>
          <w:szCs w:val="20"/>
        </w:rPr>
        <w:t>user@host:/home/user$ sudo chmod o+x /usr/local/bin/somefile</w:t>
      </w:r>
    </w:p>
    <w:p w:rsidR="00EA2AE2" w:rsidRPr="00EA2AE2" w:rsidRDefault="00EA2AE2" w:rsidP="00EA2AE2">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p>
    <w:p w:rsidR="00EA2AE2" w:rsidRPr="00EA2AE2" w:rsidRDefault="00EA2AE2" w:rsidP="00EA2AE2">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EA2AE2">
        <w:rPr>
          <w:rFonts w:ascii="Courier" w:eastAsia="굴림체" w:hAnsi="Courier" w:cs="굴림체"/>
          <w:color w:val="333333"/>
          <w:kern w:val="0"/>
          <w:szCs w:val="20"/>
        </w:rPr>
        <w:t>user@host:/home/user$ ls -l /usr/local/bin/somefile</w:t>
      </w:r>
    </w:p>
    <w:p w:rsidR="00EA2AE2" w:rsidRPr="00EA2AE2" w:rsidRDefault="00EA2AE2" w:rsidP="00EA2AE2">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EA2AE2">
        <w:rPr>
          <w:rFonts w:ascii="Courier" w:eastAsia="굴림체" w:hAnsi="Courier" w:cs="굴림체"/>
          <w:color w:val="333333"/>
          <w:kern w:val="0"/>
          <w:szCs w:val="20"/>
        </w:rPr>
        <w:t>-rw-r--r-x  1 root root 550 2005-11-13 19:45 /usr/local/bin/somefile</w:t>
      </w:r>
    </w:p>
    <w:p w:rsidR="00EA2AE2" w:rsidRPr="00EA2AE2" w:rsidRDefault="00EA2AE2" w:rsidP="00EA2AE2">
      <w:pPr>
        <w:widowControl/>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tLeast"/>
        <w:jc w:val="left"/>
        <w:textAlignment w:val="baseline"/>
        <w:rPr>
          <w:rFonts w:ascii="Courier" w:eastAsia="굴림체" w:hAnsi="Courier" w:cs="굴림체"/>
          <w:color w:val="333333"/>
          <w:kern w:val="0"/>
          <w:szCs w:val="20"/>
        </w:rPr>
      </w:pPr>
      <w:r w:rsidRPr="00EA2AE2">
        <w:rPr>
          <w:rFonts w:ascii="Courier" w:eastAsia="굴림체" w:hAnsi="Courier" w:cs="굴림체"/>
          <w:color w:val="333333"/>
          <w:kern w:val="0"/>
          <w:szCs w:val="20"/>
        </w:rPr>
        <w:t>user@host:/home/user$</w:t>
      </w:r>
    </w:p>
    <w:p w:rsidR="00EA2AE2" w:rsidRDefault="00EA2AE2" w:rsidP="00FE4F0C">
      <w:pPr>
        <w:rPr>
          <w:rFonts w:eastAsiaTheme="minorHAnsi" w:cs="Arial"/>
          <w:b/>
          <w:color w:val="333333"/>
          <w:sz w:val="24"/>
          <w:szCs w:val="24"/>
        </w:rPr>
      </w:pPr>
    </w:p>
    <w:p w:rsidR="00FE4F0C" w:rsidRDefault="00FE4F0C" w:rsidP="00FE4F0C">
      <w:pPr>
        <w:rPr>
          <w:b/>
          <w:sz w:val="24"/>
          <w:szCs w:val="24"/>
        </w:rPr>
      </w:pPr>
      <w:r>
        <w:rPr>
          <w:rFonts w:hint="eastAsia"/>
          <w:b/>
          <w:sz w:val="24"/>
          <w:szCs w:val="24"/>
        </w:rPr>
        <w:t>2</w:t>
      </w:r>
      <w:r w:rsidR="004D5E59">
        <w:rPr>
          <w:rFonts w:hint="eastAsia"/>
          <w:b/>
          <w:sz w:val="24"/>
          <w:szCs w:val="24"/>
        </w:rPr>
        <w:t>8</w:t>
      </w:r>
      <w:r>
        <w:rPr>
          <w:rFonts w:hint="eastAsia"/>
          <w:b/>
          <w:sz w:val="24"/>
          <w:szCs w:val="24"/>
        </w:rPr>
        <w:t>. 그룹</w:t>
      </w:r>
    </w:p>
    <w:p w:rsidR="00095107" w:rsidRDefault="00095107" w:rsidP="00FE4F0C">
      <w:pPr>
        <w:rPr>
          <w:b/>
          <w:sz w:val="24"/>
          <w:szCs w:val="24"/>
        </w:rPr>
      </w:pPr>
    </w:p>
    <w:p w:rsidR="00FE4F0C" w:rsidRDefault="004D5E59" w:rsidP="00FE4F0C">
      <w:pPr>
        <w:rPr>
          <w:b/>
          <w:sz w:val="24"/>
          <w:szCs w:val="24"/>
        </w:rPr>
      </w:pPr>
      <w:r>
        <w:rPr>
          <w:rFonts w:hint="eastAsia"/>
          <w:b/>
          <w:sz w:val="24"/>
          <w:szCs w:val="24"/>
        </w:rPr>
        <w:t>29.</w:t>
      </w:r>
      <w:r w:rsidR="00FE4F0C">
        <w:rPr>
          <w:rFonts w:hint="eastAsia"/>
          <w:b/>
          <w:sz w:val="24"/>
          <w:szCs w:val="24"/>
        </w:rPr>
        <w:t xml:space="preserve"> 인터넷, 네트워크,서버</w:t>
      </w:r>
    </w:p>
    <w:p w:rsidR="00A146B8" w:rsidRDefault="00A146B8" w:rsidP="00FE4F0C">
      <w:pPr>
        <w:rPr>
          <w:sz w:val="24"/>
          <w:szCs w:val="24"/>
        </w:rPr>
      </w:pPr>
      <w:r>
        <w:rPr>
          <w:rFonts w:hint="eastAsia"/>
          <w:sz w:val="24"/>
          <w:szCs w:val="24"/>
        </w:rPr>
        <w:t>1) 자신의 IP Address를 알 수 있는 방법</w:t>
      </w:r>
    </w:p>
    <w:p w:rsidR="00A146B8" w:rsidRPr="00A146B8" w:rsidRDefault="00A146B8" w:rsidP="00FE4F0C">
      <w:pPr>
        <w:rPr>
          <w:b/>
          <w:sz w:val="24"/>
          <w:szCs w:val="24"/>
        </w:rPr>
      </w:pPr>
      <w:r w:rsidRPr="00A146B8">
        <w:rPr>
          <w:rFonts w:hint="eastAsia"/>
          <w:b/>
          <w:sz w:val="24"/>
          <w:szCs w:val="24"/>
        </w:rPr>
        <w:t xml:space="preserve">   - $ip addr</w:t>
      </w:r>
    </w:p>
    <w:p w:rsidR="00A146B8" w:rsidRDefault="00A146B8" w:rsidP="00FE4F0C">
      <w:pPr>
        <w:rPr>
          <w:sz w:val="24"/>
          <w:szCs w:val="24"/>
        </w:rPr>
      </w:pPr>
    </w:p>
    <w:p w:rsidR="00A146B8" w:rsidRPr="00A146B8" w:rsidRDefault="00C9062D" w:rsidP="00FE4F0C">
      <w:pPr>
        <w:rPr>
          <w:sz w:val="24"/>
          <w:szCs w:val="24"/>
        </w:rPr>
      </w:pPr>
      <w:r>
        <w:rPr>
          <w:noProof/>
          <w:sz w:val="24"/>
          <w:szCs w:val="24"/>
        </w:rPr>
        <w:pict>
          <v:shape id="_x0000_s1026" type="#_x0000_t32" style="position:absolute;left:0;text-align:left;margin-left:39pt;margin-top:121.2pt;width:84.75pt;height:.05pt;z-index:251658240" o:connectortype="straight"/>
        </w:pict>
      </w:r>
      <w:r w:rsidR="00A146B8">
        <w:rPr>
          <w:rFonts w:hint="eastAsia"/>
          <w:sz w:val="24"/>
          <w:szCs w:val="24"/>
        </w:rPr>
        <w:t xml:space="preserve">  </w:t>
      </w:r>
      <w:r w:rsidR="00A146B8">
        <w:rPr>
          <w:rFonts w:hint="eastAsia"/>
          <w:noProof/>
          <w:sz w:val="24"/>
          <w:szCs w:val="24"/>
        </w:rPr>
        <w:lastRenderedPageBreak/>
        <w:drawing>
          <wp:inline distT="0" distB="0" distL="0" distR="0">
            <wp:extent cx="5731510" cy="1740050"/>
            <wp:effectExtent l="19050" t="0" r="2540" b="0"/>
            <wp:docPr id="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731510" cy="1740050"/>
                    </a:xfrm>
                    <a:prstGeom prst="rect">
                      <a:avLst/>
                    </a:prstGeom>
                    <a:noFill/>
                    <a:ln w="9525">
                      <a:noFill/>
                      <a:miter lim="800000"/>
                      <a:headEnd/>
                      <a:tailEnd/>
                    </a:ln>
                  </pic:spPr>
                </pic:pic>
              </a:graphicData>
            </a:graphic>
          </wp:inline>
        </w:drawing>
      </w:r>
    </w:p>
    <w:p w:rsidR="00A146B8" w:rsidRDefault="00C9062D" w:rsidP="00FE4F0C">
      <w:pPr>
        <w:rPr>
          <w:b/>
          <w:sz w:val="24"/>
          <w:szCs w:val="24"/>
        </w:rPr>
      </w:pPr>
      <w:r>
        <w:rPr>
          <w:b/>
          <w:noProof/>
          <w:sz w:val="24"/>
          <w:szCs w:val="24"/>
        </w:rPr>
        <w:pict>
          <v:shape id="_x0000_s1027" type="#_x0000_t32" style="position:absolute;left:0;text-align:left;margin-left:39pt;margin-top:-35.3pt;width:126.75pt;height:.75pt;z-index:251659264" o:connectortype="straight" strokecolor="red" strokeweight="2.75pt"/>
        </w:pict>
      </w:r>
    </w:p>
    <w:p w:rsidR="00A146B8" w:rsidRPr="00A146B8" w:rsidRDefault="00A146B8" w:rsidP="00FE4F0C">
      <w:pPr>
        <w:rPr>
          <w:b/>
          <w:sz w:val="24"/>
          <w:szCs w:val="24"/>
        </w:rPr>
      </w:pPr>
      <w:r w:rsidRPr="00A146B8">
        <w:rPr>
          <w:rFonts w:hint="eastAsia"/>
          <w:b/>
          <w:sz w:val="24"/>
          <w:szCs w:val="24"/>
        </w:rPr>
        <w:t xml:space="preserve">  - $ifconfig</w:t>
      </w:r>
    </w:p>
    <w:p w:rsidR="00A146B8" w:rsidRPr="00A146B8" w:rsidRDefault="00C9062D" w:rsidP="00FE4F0C">
      <w:pPr>
        <w:rPr>
          <w:sz w:val="24"/>
          <w:szCs w:val="24"/>
        </w:rPr>
      </w:pPr>
      <w:r w:rsidRPr="00C9062D">
        <w:rPr>
          <w:b/>
          <w:noProof/>
          <w:sz w:val="24"/>
          <w:szCs w:val="24"/>
        </w:rPr>
        <w:pict>
          <v:shape id="_x0000_s1028" type="#_x0000_t32" style="position:absolute;left:0;text-align:left;margin-left:39pt;margin-top:31.45pt;width:126.75pt;height:.75pt;z-index:251660288" o:connectortype="straight" strokecolor="red" strokeweight="2.75pt"/>
        </w:pict>
      </w:r>
      <w:r w:rsidR="00A146B8">
        <w:rPr>
          <w:rFonts w:hint="eastAsia"/>
          <w:noProof/>
          <w:sz w:val="24"/>
          <w:szCs w:val="24"/>
        </w:rPr>
        <w:drawing>
          <wp:inline distT="0" distB="0" distL="0" distR="0">
            <wp:extent cx="5731510" cy="2220960"/>
            <wp:effectExtent l="19050" t="0" r="2540" b="0"/>
            <wp:docPr id="1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731510" cy="2220960"/>
                    </a:xfrm>
                    <a:prstGeom prst="rect">
                      <a:avLst/>
                    </a:prstGeom>
                    <a:noFill/>
                    <a:ln w="9525">
                      <a:noFill/>
                      <a:miter lim="800000"/>
                      <a:headEnd/>
                      <a:tailEnd/>
                    </a:ln>
                  </pic:spPr>
                </pic:pic>
              </a:graphicData>
            </a:graphic>
          </wp:inline>
        </w:drawing>
      </w:r>
    </w:p>
    <w:p w:rsidR="00A146B8" w:rsidRDefault="00A146B8" w:rsidP="00FE4F0C">
      <w:pPr>
        <w:rPr>
          <w:b/>
          <w:sz w:val="24"/>
          <w:szCs w:val="24"/>
        </w:rPr>
      </w:pPr>
      <w:r>
        <w:rPr>
          <w:rFonts w:hint="eastAsia"/>
          <w:b/>
          <w:sz w:val="24"/>
          <w:szCs w:val="24"/>
        </w:rPr>
        <w:t xml:space="preserve">  - ipinfo.io/ip</w:t>
      </w:r>
    </w:p>
    <w:p w:rsidR="00A146B8" w:rsidRDefault="00A146B8" w:rsidP="00FE4F0C">
      <w:pPr>
        <w:rPr>
          <w:b/>
          <w:sz w:val="24"/>
          <w:szCs w:val="24"/>
        </w:rPr>
      </w:pPr>
      <w:r>
        <w:rPr>
          <w:rFonts w:hint="eastAsia"/>
          <w:b/>
          <w:noProof/>
          <w:sz w:val="24"/>
          <w:szCs w:val="24"/>
        </w:rPr>
        <w:drawing>
          <wp:inline distT="0" distB="0" distL="0" distR="0">
            <wp:extent cx="4495800" cy="1352550"/>
            <wp:effectExtent l="19050" t="0" r="0" b="0"/>
            <wp:docPr id="1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4495800" cy="1352550"/>
                    </a:xfrm>
                    <a:prstGeom prst="rect">
                      <a:avLst/>
                    </a:prstGeom>
                    <a:noFill/>
                    <a:ln w="9525">
                      <a:noFill/>
                      <a:miter lim="800000"/>
                      <a:headEnd/>
                      <a:tailEnd/>
                    </a:ln>
                  </pic:spPr>
                </pic:pic>
              </a:graphicData>
            </a:graphic>
          </wp:inline>
        </w:drawing>
      </w:r>
      <w:r w:rsidR="00812459">
        <w:rPr>
          <w:rFonts w:hint="eastAsia"/>
          <w:b/>
          <w:sz w:val="24"/>
          <w:szCs w:val="24"/>
        </w:rPr>
        <w:t>susu</w:t>
      </w:r>
      <w:r w:rsidR="006169DA">
        <w:rPr>
          <w:rFonts w:hint="eastAsia"/>
          <w:b/>
          <w:sz w:val="24"/>
          <w:szCs w:val="24"/>
        </w:rPr>
        <w:t>cd /</w:t>
      </w:r>
    </w:p>
    <w:p w:rsidR="00A146B8" w:rsidRDefault="00A146B8" w:rsidP="00FE4F0C">
      <w:pPr>
        <w:rPr>
          <w:b/>
          <w:sz w:val="24"/>
          <w:szCs w:val="24"/>
        </w:rPr>
      </w:pPr>
      <w:r>
        <w:rPr>
          <w:rFonts w:hint="eastAsia"/>
          <w:b/>
          <w:sz w:val="24"/>
          <w:szCs w:val="24"/>
        </w:rPr>
        <w:t xml:space="preserve">  linux : $curl google.com; curl ipinfo.io/ip</w:t>
      </w:r>
    </w:p>
    <w:p w:rsidR="00A146B8" w:rsidRPr="00A146B8" w:rsidRDefault="00A146B8" w:rsidP="00FE4F0C">
      <w:pPr>
        <w:rPr>
          <w:b/>
          <w:sz w:val="24"/>
          <w:szCs w:val="24"/>
        </w:rPr>
      </w:pPr>
      <w:r>
        <w:rPr>
          <w:rFonts w:hint="eastAsia"/>
          <w:b/>
          <w:noProof/>
          <w:sz w:val="24"/>
          <w:szCs w:val="24"/>
        </w:rPr>
        <w:drawing>
          <wp:inline distT="0" distB="0" distL="0" distR="0">
            <wp:extent cx="5731510" cy="1548289"/>
            <wp:effectExtent l="19050" t="0" r="2540" b="0"/>
            <wp:docPr id="1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731510" cy="1548289"/>
                    </a:xfrm>
                    <a:prstGeom prst="rect">
                      <a:avLst/>
                    </a:prstGeom>
                    <a:noFill/>
                    <a:ln w="9525">
                      <a:noFill/>
                      <a:miter lim="800000"/>
                      <a:headEnd/>
                      <a:tailEnd/>
                    </a:ln>
                  </pic:spPr>
                </pic:pic>
              </a:graphicData>
            </a:graphic>
          </wp:inline>
        </w:drawing>
      </w:r>
    </w:p>
    <w:p w:rsidR="00A146B8" w:rsidRDefault="00A146B8" w:rsidP="00FE4F0C">
      <w:pPr>
        <w:rPr>
          <w:b/>
          <w:sz w:val="24"/>
          <w:szCs w:val="24"/>
        </w:rPr>
      </w:pPr>
    </w:p>
    <w:p w:rsidR="0007256E" w:rsidRDefault="0007256E" w:rsidP="00FE4F0C">
      <w:pPr>
        <w:rPr>
          <w:b/>
          <w:sz w:val="24"/>
          <w:szCs w:val="24"/>
        </w:rPr>
      </w:pPr>
      <w:r>
        <w:rPr>
          <w:rFonts w:hint="eastAsia"/>
          <w:b/>
          <w:sz w:val="24"/>
          <w:szCs w:val="24"/>
        </w:rPr>
        <w:t xml:space="preserve"> - default IP address :  $ip route</w:t>
      </w:r>
    </w:p>
    <w:p w:rsidR="0007256E" w:rsidRDefault="00C9062D" w:rsidP="00FE4F0C">
      <w:pPr>
        <w:rPr>
          <w:b/>
          <w:sz w:val="24"/>
          <w:szCs w:val="24"/>
        </w:rPr>
      </w:pPr>
      <w:r>
        <w:rPr>
          <w:b/>
          <w:noProof/>
          <w:sz w:val="24"/>
          <w:szCs w:val="24"/>
        </w:rPr>
        <w:lastRenderedPageBreak/>
        <w:pict>
          <v:shape id="_x0000_s1029" type="#_x0000_t32" style="position:absolute;left:0;text-align:left;margin-left:45pt;margin-top:48.7pt;width:126.75pt;height:.75pt;z-index:251661312" o:connectortype="straight" strokecolor="red" strokeweight="2.75pt"/>
        </w:pict>
      </w:r>
      <w:r w:rsidR="0007256E">
        <w:rPr>
          <w:rFonts w:hint="eastAsia"/>
          <w:b/>
          <w:sz w:val="24"/>
          <w:szCs w:val="24"/>
        </w:rPr>
        <w:t xml:space="preserve">    </w:t>
      </w:r>
      <w:r w:rsidR="0007256E">
        <w:rPr>
          <w:rFonts w:hint="eastAsia"/>
          <w:b/>
          <w:noProof/>
          <w:sz w:val="24"/>
          <w:szCs w:val="24"/>
        </w:rPr>
        <w:drawing>
          <wp:inline distT="0" distB="0" distL="0" distR="0">
            <wp:extent cx="6471321" cy="542925"/>
            <wp:effectExtent l="19050" t="0" r="5679" b="0"/>
            <wp:docPr id="14"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6533921" cy="548177"/>
                    </a:xfrm>
                    <a:prstGeom prst="rect">
                      <a:avLst/>
                    </a:prstGeom>
                    <a:noFill/>
                    <a:ln w="9525">
                      <a:noFill/>
                      <a:miter lim="800000"/>
                      <a:headEnd/>
                      <a:tailEnd/>
                    </a:ln>
                  </pic:spPr>
                </pic:pic>
              </a:graphicData>
            </a:graphic>
          </wp:inline>
        </w:drawing>
      </w:r>
    </w:p>
    <w:p w:rsidR="0007256E" w:rsidRDefault="0007256E" w:rsidP="00FE4F0C">
      <w:pPr>
        <w:rPr>
          <w:b/>
          <w:sz w:val="24"/>
          <w:szCs w:val="24"/>
        </w:rPr>
      </w:pPr>
    </w:p>
    <w:p w:rsidR="0007256E" w:rsidRDefault="0007256E" w:rsidP="00FE4F0C">
      <w:pPr>
        <w:rPr>
          <w:sz w:val="24"/>
          <w:szCs w:val="24"/>
        </w:rPr>
      </w:pPr>
      <w:r>
        <w:rPr>
          <w:rFonts w:hint="eastAsia"/>
          <w:sz w:val="24"/>
          <w:szCs w:val="24"/>
        </w:rPr>
        <w:t>2) 외부 IP</w:t>
      </w:r>
      <w:r w:rsidR="00E830A5">
        <w:rPr>
          <w:rFonts w:hint="eastAsia"/>
          <w:sz w:val="24"/>
          <w:szCs w:val="24"/>
        </w:rPr>
        <w:t>(ipinfo.io/ip)</w:t>
      </w:r>
      <w:r>
        <w:rPr>
          <w:rFonts w:hint="eastAsia"/>
          <w:sz w:val="24"/>
          <w:szCs w:val="24"/>
        </w:rPr>
        <w:t>는 122.38.38.78이고 내부 IP의 default gateway</w:t>
      </w:r>
      <w:r w:rsidR="00E830A5">
        <w:rPr>
          <w:rFonts w:hint="eastAsia"/>
          <w:sz w:val="24"/>
          <w:szCs w:val="24"/>
        </w:rPr>
        <w:t>(ip route)</w:t>
      </w:r>
      <w:r>
        <w:rPr>
          <w:rFonts w:hint="eastAsia"/>
          <w:sz w:val="24"/>
          <w:szCs w:val="24"/>
        </w:rPr>
        <w:t>는 192.168.219.1  서버가 설치된 내부 IP</w:t>
      </w:r>
      <w:r w:rsidR="00E830A5">
        <w:rPr>
          <w:rFonts w:hint="eastAsia"/>
          <w:sz w:val="24"/>
          <w:szCs w:val="24"/>
        </w:rPr>
        <w:t>(ifconfig)</w:t>
      </w:r>
      <w:r>
        <w:rPr>
          <w:rFonts w:hint="eastAsia"/>
          <w:sz w:val="24"/>
          <w:szCs w:val="24"/>
        </w:rPr>
        <w:t xml:space="preserve">는 192.168.219.109임 </w:t>
      </w:r>
    </w:p>
    <w:p w:rsidR="00D60D21" w:rsidRPr="0007256E" w:rsidRDefault="00D60D21" w:rsidP="00FE4F0C">
      <w:pPr>
        <w:rPr>
          <w:sz w:val="24"/>
          <w:szCs w:val="24"/>
        </w:rPr>
      </w:pPr>
    </w:p>
    <w:p w:rsidR="0007256E" w:rsidRDefault="00C9062D" w:rsidP="00D60D21">
      <w:pPr>
        <w:jc w:val="center"/>
        <w:rPr>
          <w:b/>
          <w:sz w:val="24"/>
          <w:szCs w:val="24"/>
        </w:rPr>
      </w:pPr>
      <w:r>
        <w:rPr>
          <w:b/>
          <w:noProof/>
          <w:sz w:val="24"/>
          <w:szCs w:val="24"/>
        </w:rPr>
        <w:pict>
          <v:rect id="_x0000_s1032" style="position:absolute;left:0;text-align:left;margin-left:51pt;margin-top:168.45pt;width:106.5pt;height:24pt;z-index:251664384" fillcolor="white [3201]" strokecolor="#4f81bd [3204]" strokeweight="1pt">
            <v:stroke dashstyle="dash"/>
            <v:shadow color="#868686"/>
            <v:textbox>
              <w:txbxContent>
                <w:p w:rsidR="006D7BBE" w:rsidRDefault="006D7BBE" w:rsidP="00D60D21">
                  <w:r>
                    <w:rPr>
                      <w:rFonts w:hint="eastAsia"/>
                    </w:rPr>
                    <w:t>122.38.38.78:9000</w:t>
                  </w:r>
                </w:p>
              </w:txbxContent>
            </v:textbox>
          </v:rect>
        </w:pict>
      </w:r>
      <w:r>
        <w:rPr>
          <w:b/>
          <w:noProof/>
          <w:sz w:val="24"/>
          <w:szCs w:val="24"/>
        </w:rPr>
        <w:pict>
          <v:rect id="_x0000_s1038" style="position:absolute;left:0;text-align:left;margin-left:208.75pt;margin-top:68.7pt;width:106.5pt;height:24pt;z-index:251670528" fillcolor="white [3201]" strokecolor="#4f81bd [3204]" strokeweight="1pt">
            <v:stroke dashstyle="dash"/>
            <v:shadow color="#868686"/>
            <v:textbox>
              <w:txbxContent>
                <w:p w:rsidR="006D7BBE" w:rsidRDefault="006D7BBE" w:rsidP="00813A00">
                  <w:r>
                    <w:rPr>
                      <w:rFonts w:hint="eastAsia"/>
                    </w:rPr>
                    <w:t>192.168.219.1</w:t>
                  </w:r>
                </w:p>
              </w:txbxContent>
            </v:textbox>
          </v:rect>
        </w:pict>
      </w:r>
      <w:r>
        <w:rPr>
          <w:b/>
          <w:noProof/>
          <w:sz w:val="24"/>
          <w:szCs w:val="24"/>
        </w:rPr>
        <w:pict>
          <v:rect id="_x0000_s1033" style="position:absolute;left:0;text-align:left;margin-left:171.75pt;margin-top:130.95pt;width:151.25pt;height:24pt;z-index:251665408" fillcolor="white [3201]" strokecolor="#4f81bd [3204]" strokeweight="1pt">
            <v:stroke dashstyle="dash"/>
            <v:shadow color="#868686"/>
            <v:textbox>
              <w:txbxContent>
                <w:p w:rsidR="006D7BBE" w:rsidRDefault="006D7BBE" w:rsidP="00CE345D">
                  <w:r>
                    <w:rPr>
                      <w:rFonts w:hint="eastAsia"/>
                    </w:rPr>
                    <w:t>9000-&gt; 192.168.219.109:80</w:t>
                  </w:r>
                </w:p>
              </w:txbxContent>
            </v:textbox>
          </v:rect>
        </w:pict>
      </w:r>
      <w:r>
        <w:rPr>
          <w:b/>
          <w:noProof/>
          <w:sz w:val="24"/>
          <w:szCs w:val="24"/>
        </w:rPr>
        <w:pict>
          <v:rect id="_x0000_s1037" style="position:absolute;left:0;text-align:left;margin-left:309.25pt;margin-top:14.7pt;width:106.5pt;height:24pt;z-index:251669504" fillcolor="white [3201]" strokecolor="#4f81bd [3204]" strokeweight="1pt">
            <v:stroke dashstyle="dash"/>
            <v:shadow color="#868686"/>
            <v:textbox>
              <w:txbxContent>
                <w:p w:rsidR="006D7BBE" w:rsidRDefault="006D7BBE" w:rsidP="00813A00">
                  <w:r>
                    <w:rPr>
                      <w:rFonts w:hint="eastAsia"/>
                    </w:rPr>
                    <w:t>Private Address</w:t>
                  </w:r>
                </w:p>
              </w:txbxContent>
            </v:textbox>
          </v:rect>
        </w:pict>
      </w:r>
      <w:r>
        <w:rPr>
          <w:b/>
          <w:noProof/>
          <w:sz w:val="24"/>
          <w:szCs w:val="24"/>
        </w:rPr>
        <w:pict>
          <v:rect id="_x0000_s1036" style="position:absolute;left:0;text-align:left;margin-left:128.5pt;margin-top:14.7pt;width:106.5pt;height:24pt;z-index:251668480" fillcolor="white [3201]" strokecolor="#4f81bd [3204]" strokeweight="1pt">
            <v:stroke dashstyle="dash"/>
            <v:shadow color="#868686"/>
            <v:textbox>
              <w:txbxContent>
                <w:p w:rsidR="006D7BBE" w:rsidRDefault="006D7BBE" w:rsidP="00CE345D">
                  <w:r>
                    <w:rPr>
                      <w:rFonts w:hint="eastAsia"/>
                    </w:rPr>
                    <w:t>Public Address</w:t>
                  </w:r>
                </w:p>
              </w:txbxContent>
            </v:textbox>
          </v:rect>
        </w:pict>
      </w:r>
      <w:r>
        <w:rPr>
          <w:b/>
          <w:noProof/>
          <w:sz w:val="24"/>
          <w:szCs w:val="24"/>
        </w:rPr>
        <w:pict>
          <v:rect id="_x0000_s1035" style="position:absolute;left:0;text-align:left;margin-left:332.25pt;margin-top:82.4pt;width:98.25pt;height:24pt;z-index:251667456" fillcolor="white [3201]" strokecolor="#4f81bd [3204]" strokeweight="1pt">
            <v:stroke dashstyle="dash"/>
            <v:shadow color="#868686"/>
            <v:textbox>
              <w:txbxContent>
                <w:p w:rsidR="006D7BBE" w:rsidRDefault="006D7BBE" w:rsidP="00CE345D">
                  <w:r>
                    <w:rPr>
                      <w:rFonts w:hint="eastAsia"/>
                    </w:rPr>
                    <w:t>192.168.219.104</w:t>
                  </w:r>
                </w:p>
              </w:txbxContent>
            </v:textbox>
          </v:rect>
        </w:pict>
      </w:r>
      <w:r>
        <w:rPr>
          <w:b/>
          <w:noProof/>
          <w:sz w:val="24"/>
          <w:szCs w:val="24"/>
        </w:rPr>
        <w:pict>
          <v:rect id="_x0000_s1034" style="position:absolute;left:0;text-align:left;margin-left:345pt;margin-top:139.2pt;width:98.25pt;height:24pt;z-index:251666432" fillcolor="white [3201]" strokecolor="#4f81bd [3204]" strokeweight="1pt">
            <v:stroke dashstyle="dash"/>
            <v:shadow color="#868686"/>
            <v:textbox>
              <w:txbxContent>
                <w:p w:rsidR="006D7BBE" w:rsidRDefault="006D7BBE" w:rsidP="00CE345D">
                  <w:r>
                    <w:rPr>
                      <w:rFonts w:hint="eastAsia"/>
                    </w:rPr>
                    <w:t>192.168.219.106</w:t>
                  </w:r>
                </w:p>
              </w:txbxContent>
            </v:textbox>
          </v:rect>
        </w:pict>
      </w:r>
      <w:r>
        <w:rPr>
          <w:b/>
          <w:noProof/>
          <w:sz w:val="24"/>
          <w:szCs w:val="24"/>
        </w:rPr>
        <w:pict>
          <v:rect id="_x0000_s1030" style="position:absolute;left:0;text-align:left;margin-left:138.75pt;margin-top:92.7pt;width:82.5pt;height:24pt;z-index:251662336" fillcolor="white [3201]" strokecolor="#4f81bd [3204]" strokeweight="1pt">
            <v:stroke dashstyle="dash"/>
            <v:shadow color="#868686"/>
            <v:textbox style="mso-next-textbox:#_x0000_s1030">
              <w:txbxContent>
                <w:p w:rsidR="006D7BBE" w:rsidRDefault="006D7BBE">
                  <w:r>
                    <w:rPr>
                      <w:rFonts w:hint="eastAsia"/>
                    </w:rPr>
                    <w:t>122.38.38.78</w:t>
                  </w:r>
                </w:p>
              </w:txbxContent>
            </v:textbox>
          </v:rect>
        </w:pict>
      </w:r>
      <w:r>
        <w:rPr>
          <w:b/>
          <w:noProof/>
          <w:sz w:val="24"/>
          <w:szCs w:val="24"/>
        </w:rPr>
        <w:pict>
          <v:rect id="_x0000_s1031" style="position:absolute;left:0;text-align:left;margin-left:345pt;margin-top:192.45pt;width:98.25pt;height:24pt;z-index:251663360" fillcolor="white [3201]" strokecolor="#4f81bd [3204]" strokeweight="1pt">
            <v:stroke dashstyle="dash"/>
            <v:shadow color="#868686"/>
            <v:textbox style="mso-next-textbox:#_x0000_s1031">
              <w:txbxContent>
                <w:p w:rsidR="006D7BBE" w:rsidRDefault="006D7BBE" w:rsidP="00D60D21">
                  <w:r>
                    <w:rPr>
                      <w:rFonts w:hint="eastAsia"/>
                    </w:rPr>
                    <w:t>192.168.219.109</w:t>
                  </w:r>
                </w:p>
              </w:txbxContent>
            </v:textbox>
          </v:rect>
        </w:pict>
      </w:r>
      <w:r w:rsidR="00D60D21" w:rsidRPr="00D60D21">
        <w:rPr>
          <w:rFonts w:hint="eastAsia"/>
          <w:b/>
          <w:noProof/>
          <w:sz w:val="24"/>
          <w:szCs w:val="24"/>
        </w:rPr>
        <w:drawing>
          <wp:inline distT="0" distB="0" distL="0" distR="0">
            <wp:extent cx="4898057" cy="2729146"/>
            <wp:effectExtent l="19050" t="0" r="0" b="0"/>
            <wp:docPr id="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4902143" cy="2731423"/>
                    </a:xfrm>
                    <a:prstGeom prst="rect">
                      <a:avLst/>
                    </a:prstGeom>
                    <a:noFill/>
                    <a:ln w="9525">
                      <a:noFill/>
                      <a:miter lim="800000"/>
                      <a:headEnd/>
                      <a:tailEnd/>
                    </a:ln>
                  </pic:spPr>
                </pic:pic>
              </a:graphicData>
            </a:graphic>
          </wp:inline>
        </w:drawing>
      </w:r>
    </w:p>
    <w:p w:rsidR="00A146B8" w:rsidRPr="00A146B8" w:rsidRDefault="00A146B8" w:rsidP="00FE4F0C">
      <w:pPr>
        <w:rPr>
          <w:b/>
          <w:sz w:val="24"/>
          <w:szCs w:val="24"/>
        </w:rPr>
      </w:pPr>
    </w:p>
    <w:p w:rsidR="00FE4F0C" w:rsidRDefault="004D5E59" w:rsidP="00FE4F0C">
      <w:pPr>
        <w:rPr>
          <w:b/>
          <w:sz w:val="24"/>
          <w:szCs w:val="24"/>
        </w:rPr>
      </w:pPr>
      <w:r>
        <w:rPr>
          <w:rFonts w:hint="eastAsia"/>
          <w:b/>
          <w:sz w:val="24"/>
          <w:szCs w:val="24"/>
        </w:rPr>
        <w:t>30</w:t>
      </w:r>
      <w:r w:rsidR="00FE4F0C">
        <w:rPr>
          <w:rFonts w:hint="eastAsia"/>
          <w:b/>
          <w:sz w:val="24"/>
          <w:szCs w:val="24"/>
        </w:rPr>
        <w:t>. 웹서버(Apache)</w:t>
      </w:r>
    </w:p>
    <w:p w:rsidR="00813A00" w:rsidRDefault="00813A00" w:rsidP="00FE4F0C">
      <w:pPr>
        <w:rPr>
          <w:sz w:val="24"/>
          <w:szCs w:val="24"/>
        </w:rPr>
      </w:pPr>
    </w:p>
    <w:p w:rsidR="002C6B45" w:rsidRDefault="002C6B45" w:rsidP="00FE4F0C">
      <w:pPr>
        <w:rPr>
          <w:sz w:val="24"/>
          <w:szCs w:val="24"/>
        </w:rPr>
      </w:pPr>
      <w:r>
        <w:rPr>
          <w:rFonts w:hint="eastAsia"/>
          <w:noProof/>
          <w:sz w:val="24"/>
          <w:szCs w:val="24"/>
        </w:rPr>
        <w:drawing>
          <wp:inline distT="0" distB="0" distL="0" distR="0">
            <wp:extent cx="4661439" cy="2723018"/>
            <wp:effectExtent l="19050" t="0" r="5811"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a:stretch>
                      <a:fillRect/>
                    </a:stretch>
                  </pic:blipFill>
                  <pic:spPr bwMode="auto">
                    <a:xfrm>
                      <a:off x="0" y="0"/>
                      <a:ext cx="4664446" cy="2724775"/>
                    </a:xfrm>
                    <a:prstGeom prst="rect">
                      <a:avLst/>
                    </a:prstGeom>
                    <a:noFill/>
                    <a:ln w="9525">
                      <a:noFill/>
                      <a:miter lim="800000"/>
                      <a:headEnd/>
                      <a:tailEnd/>
                    </a:ln>
                  </pic:spPr>
                </pic:pic>
              </a:graphicData>
            </a:graphic>
          </wp:inline>
        </w:drawing>
      </w:r>
    </w:p>
    <w:p w:rsidR="002C6B45" w:rsidRDefault="002C6B45" w:rsidP="00FE4F0C">
      <w:pPr>
        <w:rPr>
          <w:sz w:val="24"/>
          <w:szCs w:val="24"/>
        </w:rPr>
      </w:pPr>
    </w:p>
    <w:p w:rsidR="002C6B45" w:rsidRDefault="002C6B45" w:rsidP="00FE4F0C">
      <w:pPr>
        <w:rPr>
          <w:sz w:val="24"/>
          <w:szCs w:val="24"/>
        </w:rPr>
      </w:pPr>
    </w:p>
    <w:p w:rsidR="00FE4F0C" w:rsidRDefault="00FE4F0C" w:rsidP="00FE4F0C">
      <w:pPr>
        <w:rPr>
          <w:b/>
          <w:sz w:val="24"/>
          <w:szCs w:val="24"/>
        </w:rPr>
      </w:pPr>
      <w:r>
        <w:rPr>
          <w:rFonts w:hint="eastAsia"/>
          <w:b/>
          <w:sz w:val="24"/>
          <w:szCs w:val="24"/>
        </w:rPr>
        <w:lastRenderedPageBreak/>
        <w:t>3</w:t>
      </w:r>
      <w:r w:rsidR="004D5E59">
        <w:rPr>
          <w:rFonts w:hint="eastAsia"/>
          <w:b/>
          <w:sz w:val="24"/>
          <w:szCs w:val="24"/>
        </w:rPr>
        <w:t>1</w:t>
      </w:r>
      <w:r>
        <w:rPr>
          <w:rFonts w:hint="eastAsia"/>
          <w:b/>
          <w:sz w:val="24"/>
          <w:szCs w:val="24"/>
        </w:rPr>
        <w:t>. 원격제어</w:t>
      </w:r>
      <w:r w:rsidR="00095107">
        <w:rPr>
          <w:rFonts w:hint="eastAsia"/>
          <w:b/>
          <w:sz w:val="24"/>
          <w:szCs w:val="24"/>
        </w:rPr>
        <w:t>(ssh)</w:t>
      </w:r>
    </w:p>
    <w:p w:rsidR="00095107" w:rsidRDefault="00095107" w:rsidP="00FE4F0C">
      <w:pPr>
        <w:rPr>
          <w:b/>
          <w:sz w:val="24"/>
          <w:szCs w:val="24"/>
        </w:rPr>
      </w:pPr>
      <w:r>
        <w:rPr>
          <w:rFonts w:hint="eastAsia"/>
          <w:b/>
          <w:noProof/>
          <w:sz w:val="24"/>
          <w:szCs w:val="24"/>
        </w:rPr>
        <w:drawing>
          <wp:inline distT="0" distB="0" distL="0" distR="0">
            <wp:extent cx="5007610" cy="2569912"/>
            <wp:effectExtent l="1905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srcRect/>
                    <a:stretch>
                      <a:fillRect/>
                    </a:stretch>
                  </pic:blipFill>
                  <pic:spPr bwMode="auto">
                    <a:xfrm>
                      <a:off x="0" y="0"/>
                      <a:ext cx="5007610" cy="2569912"/>
                    </a:xfrm>
                    <a:prstGeom prst="rect">
                      <a:avLst/>
                    </a:prstGeom>
                    <a:noFill/>
                    <a:ln w="9525">
                      <a:noFill/>
                      <a:miter lim="800000"/>
                      <a:headEnd/>
                      <a:tailEnd/>
                    </a:ln>
                  </pic:spPr>
                </pic:pic>
              </a:graphicData>
            </a:graphic>
          </wp:inline>
        </w:drawing>
      </w:r>
    </w:p>
    <w:p w:rsidR="00095107" w:rsidRDefault="00095107" w:rsidP="00FE4F0C">
      <w:pPr>
        <w:rPr>
          <w:sz w:val="24"/>
          <w:szCs w:val="24"/>
        </w:rPr>
      </w:pPr>
      <w:r>
        <w:rPr>
          <w:rFonts w:hint="eastAsia"/>
          <w:sz w:val="24"/>
          <w:szCs w:val="24"/>
        </w:rPr>
        <w:t>1) Sever설치</w:t>
      </w:r>
    </w:p>
    <w:p w:rsidR="00095107" w:rsidRDefault="00095107" w:rsidP="00FE4F0C">
      <w:pPr>
        <w:rPr>
          <w:sz w:val="24"/>
          <w:szCs w:val="24"/>
        </w:rPr>
      </w:pPr>
      <w:r>
        <w:rPr>
          <w:rFonts w:hint="eastAsia"/>
          <w:sz w:val="24"/>
          <w:szCs w:val="24"/>
        </w:rPr>
        <w:t xml:space="preserve">   - $sudo apt-get install openssh-server</w:t>
      </w:r>
    </w:p>
    <w:p w:rsidR="00095107" w:rsidRDefault="00095107" w:rsidP="00FE4F0C">
      <w:pPr>
        <w:rPr>
          <w:sz w:val="24"/>
          <w:szCs w:val="24"/>
        </w:rPr>
      </w:pPr>
      <w:r>
        <w:rPr>
          <w:rFonts w:hint="eastAsia"/>
          <w:sz w:val="24"/>
          <w:szCs w:val="24"/>
        </w:rPr>
        <w:t xml:space="preserve">   - $sudo service ssh start</w:t>
      </w:r>
    </w:p>
    <w:p w:rsidR="00095107" w:rsidRDefault="00095107" w:rsidP="00FE4F0C">
      <w:pPr>
        <w:rPr>
          <w:sz w:val="24"/>
          <w:szCs w:val="24"/>
        </w:rPr>
      </w:pPr>
      <w:r>
        <w:rPr>
          <w:rFonts w:hint="eastAsia"/>
          <w:sz w:val="24"/>
          <w:szCs w:val="24"/>
        </w:rPr>
        <w:t xml:space="preserve">   - $</w:t>
      </w:r>
      <w:r w:rsidR="007B3004">
        <w:rPr>
          <w:rFonts w:hint="eastAsia"/>
          <w:sz w:val="24"/>
          <w:szCs w:val="24"/>
        </w:rPr>
        <w:t>sudo aux | grep ssh</w:t>
      </w:r>
    </w:p>
    <w:p w:rsidR="007B3004" w:rsidRDefault="007B3004" w:rsidP="00FE4F0C">
      <w:pPr>
        <w:rPr>
          <w:sz w:val="24"/>
          <w:szCs w:val="24"/>
        </w:rPr>
      </w:pPr>
      <w:r>
        <w:rPr>
          <w:rFonts w:hint="eastAsia"/>
          <w:sz w:val="24"/>
          <w:szCs w:val="24"/>
        </w:rPr>
        <w:t xml:space="preserve">2) client </w:t>
      </w:r>
    </w:p>
    <w:p w:rsidR="007B3004" w:rsidRPr="00095107" w:rsidRDefault="007B3004" w:rsidP="00FE4F0C">
      <w:pPr>
        <w:rPr>
          <w:sz w:val="24"/>
          <w:szCs w:val="24"/>
        </w:rPr>
      </w:pPr>
      <w:r>
        <w:rPr>
          <w:rFonts w:hint="eastAsia"/>
          <w:sz w:val="24"/>
          <w:szCs w:val="24"/>
        </w:rPr>
        <w:t xml:space="preserve">   windows Putty설치</w:t>
      </w:r>
    </w:p>
    <w:p w:rsidR="00095107" w:rsidRDefault="00095107" w:rsidP="00FE4F0C">
      <w:pPr>
        <w:rPr>
          <w:b/>
          <w:sz w:val="24"/>
          <w:szCs w:val="24"/>
        </w:rPr>
      </w:pPr>
    </w:p>
    <w:p w:rsidR="00FE4F0C" w:rsidRDefault="00FE4F0C" w:rsidP="00FE4F0C">
      <w:pPr>
        <w:rPr>
          <w:b/>
          <w:sz w:val="24"/>
          <w:szCs w:val="24"/>
        </w:rPr>
      </w:pPr>
      <w:r>
        <w:rPr>
          <w:rFonts w:hint="eastAsia"/>
          <w:b/>
          <w:sz w:val="24"/>
          <w:szCs w:val="24"/>
        </w:rPr>
        <w:t>3</w:t>
      </w:r>
      <w:r w:rsidR="004D5E59">
        <w:rPr>
          <w:rFonts w:hint="eastAsia"/>
          <w:b/>
          <w:sz w:val="24"/>
          <w:szCs w:val="24"/>
        </w:rPr>
        <w:t>2</w:t>
      </w:r>
      <w:r>
        <w:rPr>
          <w:rFonts w:hint="eastAsia"/>
          <w:b/>
          <w:sz w:val="24"/>
          <w:szCs w:val="24"/>
        </w:rPr>
        <w:t>. port</w:t>
      </w:r>
    </w:p>
    <w:p w:rsidR="00FE4F0C" w:rsidRPr="00FE4F0C" w:rsidRDefault="00FE4F0C" w:rsidP="00FE4F0C">
      <w:pPr>
        <w:rPr>
          <w:b/>
          <w:sz w:val="24"/>
          <w:szCs w:val="24"/>
        </w:rPr>
      </w:pPr>
      <w:r>
        <w:rPr>
          <w:b/>
          <w:noProof/>
          <w:sz w:val="24"/>
          <w:szCs w:val="24"/>
        </w:rPr>
        <w:drawing>
          <wp:inline distT="0" distB="0" distL="0" distR="0">
            <wp:extent cx="5298429" cy="2913284"/>
            <wp:effectExtent l="1905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298429" cy="2913284"/>
                    </a:xfrm>
                    <a:prstGeom prst="rect">
                      <a:avLst/>
                    </a:prstGeom>
                    <a:noFill/>
                    <a:ln w="9525">
                      <a:noFill/>
                      <a:miter lim="800000"/>
                      <a:headEnd/>
                      <a:tailEnd/>
                    </a:ln>
                  </pic:spPr>
                </pic:pic>
              </a:graphicData>
            </a:graphic>
          </wp:inline>
        </w:drawing>
      </w:r>
      <w:r w:rsidR="000A0C3D">
        <w:rPr>
          <w:rFonts w:hint="eastAsia"/>
          <w:b/>
          <w:sz w:val="24"/>
          <w:szCs w:val="24"/>
        </w:rPr>
        <w:t>nan</w:t>
      </w:r>
    </w:p>
    <w:p w:rsidR="00A22066" w:rsidRPr="00FE4F0C" w:rsidRDefault="00FE4F0C">
      <w:pPr>
        <w:rPr>
          <w:sz w:val="24"/>
          <w:szCs w:val="24"/>
        </w:rPr>
      </w:pPr>
      <w:r w:rsidRPr="00FE4F0C">
        <w:rPr>
          <w:rFonts w:hint="eastAsia"/>
          <w:sz w:val="24"/>
          <w:szCs w:val="24"/>
        </w:rPr>
        <w:t>1) Port개요</w:t>
      </w:r>
    </w:p>
    <w:p w:rsidR="00A74F8E" w:rsidRPr="00FE4F0C" w:rsidRDefault="00FE4F0C">
      <w:pPr>
        <w:rPr>
          <w:sz w:val="24"/>
          <w:szCs w:val="24"/>
        </w:rPr>
      </w:pPr>
      <w:r w:rsidRPr="00FE4F0C">
        <w:rPr>
          <w:rFonts w:hint="eastAsia"/>
          <w:sz w:val="24"/>
          <w:szCs w:val="24"/>
        </w:rPr>
        <w:t>$sudo nano /etc/ssh/sshd_config</w:t>
      </w:r>
    </w:p>
    <w:p w:rsidR="00FE4F0C" w:rsidRPr="00FE4F0C" w:rsidRDefault="00FE4F0C">
      <w:pPr>
        <w:rPr>
          <w:sz w:val="24"/>
          <w:szCs w:val="24"/>
        </w:rPr>
      </w:pPr>
      <w:r w:rsidRPr="00FE4F0C">
        <w:rPr>
          <w:rFonts w:hint="eastAsia"/>
          <w:sz w:val="24"/>
          <w:szCs w:val="24"/>
        </w:rPr>
        <w:lastRenderedPageBreak/>
        <w:t xml:space="preserve">port 22 -&gt; 2222 </w:t>
      </w:r>
    </w:p>
    <w:p w:rsidR="00FE4F0C" w:rsidRPr="00FE4F0C" w:rsidRDefault="00FE4F0C">
      <w:pPr>
        <w:rPr>
          <w:sz w:val="24"/>
          <w:szCs w:val="24"/>
        </w:rPr>
      </w:pPr>
      <w:r w:rsidRPr="00FE4F0C">
        <w:rPr>
          <w:rFonts w:hint="eastAsia"/>
          <w:sz w:val="24"/>
          <w:szCs w:val="24"/>
        </w:rPr>
        <w:t>$sudo service ssh restart</w:t>
      </w:r>
    </w:p>
    <w:p w:rsidR="00FE4F0C" w:rsidRPr="00FE4F0C" w:rsidRDefault="00FE4F0C">
      <w:pPr>
        <w:rPr>
          <w:sz w:val="24"/>
          <w:szCs w:val="24"/>
        </w:rPr>
      </w:pPr>
      <w:r w:rsidRPr="00FE4F0C">
        <w:rPr>
          <w:rFonts w:hint="eastAsia"/>
          <w:sz w:val="24"/>
          <w:szCs w:val="24"/>
        </w:rPr>
        <w:t>client에서 2222로 접속해야 함.</w:t>
      </w:r>
    </w:p>
    <w:p w:rsidR="00FE4F0C" w:rsidRPr="00FE4F0C" w:rsidRDefault="00FE4F0C">
      <w:pPr>
        <w:rPr>
          <w:sz w:val="24"/>
          <w:szCs w:val="24"/>
        </w:rPr>
      </w:pPr>
    </w:p>
    <w:p w:rsidR="00FE4F0C" w:rsidRPr="00FE4F0C" w:rsidRDefault="00FE4F0C">
      <w:pPr>
        <w:rPr>
          <w:sz w:val="24"/>
          <w:szCs w:val="24"/>
        </w:rPr>
      </w:pPr>
      <w:r w:rsidRPr="00FE4F0C">
        <w:rPr>
          <w:rFonts w:hint="eastAsia"/>
          <w:sz w:val="24"/>
          <w:szCs w:val="24"/>
        </w:rPr>
        <w:t>2) port forwading</w:t>
      </w:r>
    </w:p>
    <w:p w:rsidR="00FE4F0C" w:rsidRDefault="00FE4F0C">
      <w:pPr>
        <w:rPr>
          <w:sz w:val="24"/>
          <w:szCs w:val="24"/>
        </w:rPr>
      </w:pPr>
      <w:r>
        <w:rPr>
          <w:rFonts w:hint="eastAsia"/>
          <w:noProof/>
          <w:sz w:val="24"/>
          <w:szCs w:val="24"/>
        </w:rPr>
        <w:drawing>
          <wp:inline distT="0" distB="0" distL="0" distR="0">
            <wp:extent cx="4898057" cy="2729146"/>
            <wp:effectExtent l="19050" t="0" r="0" b="0"/>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4902143" cy="2731423"/>
                    </a:xfrm>
                    <a:prstGeom prst="rect">
                      <a:avLst/>
                    </a:prstGeom>
                    <a:noFill/>
                    <a:ln w="9525">
                      <a:noFill/>
                      <a:miter lim="800000"/>
                      <a:headEnd/>
                      <a:tailEnd/>
                    </a:ln>
                  </pic:spPr>
                </pic:pic>
              </a:graphicData>
            </a:graphic>
          </wp:inline>
        </w:drawing>
      </w:r>
    </w:p>
    <w:p w:rsidR="00FE4F0C" w:rsidRDefault="00FE4F0C">
      <w:pPr>
        <w:rPr>
          <w:sz w:val="24"/>
          <w:szCs w:val="24"/>
        </w:rPr>
      </w:pPr>
    </w:p>
    <w:p w:rsidR="00A51C10" w:rsidRDefault="00A51C10" w:rsidP="00A51C10">
      <w:pPr>
        <w:rPr>
          <w:b/>
          <w:sz w:val="24"/>
          <w:szCs w:val="24"/>
        </w:rPr>
      </w:pPr>
      <w:r>
        <w:rPr>
          <w:rFonts w:hint="eastAsia"/>
          <w:b/>
          <w:sz w:val="24"/>
          <w:szCs w:val="24"/>
        </w:rPr>
        <w:t>3</w:t>
      </w:r>
      <w:r w:rsidR="004D5E59">
        <w:rPr>
          <w:rFonts w:hint="eastAsia"/>
          <w:b/>
          <w:sz w:val="24"/>
          <w:szCs w:val="24"/>
        </w:rPr>
        <w:t>3</w:t>
      </w:r>
      <w:r>
        <w:rPr>
          <w:rFonts w:hint="eastAsia"/>
          <w:b/>
          <w:sz w:val="24"/>
          <w:szCs w:val="24"/>
        </w:rPr>
        <w:t>. Domain</w:t>
      </w:r>
    </w:p>
    <w:p w:rsidR="00A51C10" w:rsidRDefault="00A51C10" w:rsidP="00A51C10">
      <w:pPr>
        <w:rPr>
          <w:b/>
          <w:sz w:val="24"/>
          <w:szCs w:val="24"/>
        </w:rPr>
      </w:pPr>
    </w:p>
    <w:p w:rsidR="00A51C10" w:rsidRDefault="00A51C10" w:rsidP="00A51C10">
      <w:pPr>
        <w:rPr>
          <w:b/>
          <w:sz w:val="24"/>
          <w:szCs w:val="24"/>
        </w:rPr>
      </w:pPr>
      <w:r>
        <w:rPr>
          <w:rFonts w:hint="eastAsia"/>
          <w:b/>
          <w:sz w:val="24"/>
          <w:szCs w:val="24"/>
        </w:rPr>
        <w:t>3</w:t>
      </w:r>
      <w:r w:rsidR="004D5E59">
        <w:rPr>
          <w:rFonts w:hint="eastAsia"/>
          <w:b/>
          <w:sz w:val="24"/>
          <w:szCs w:val="24"/>
        </w:rPr>
        <w:t>4</w:t>
      </w:r>
      <w:r>
        <w:rPr>
          <w:rFonts w:hint="eastAsia"/>
          <w:b/>
          <w:sz w:val="24"/>
          <w:szCs w:val="24"/>
        </w:rPr>
        <w:t>. 서버간 동기화(rsync)</w:t>
      </w:r>
    </w:p>
    <w:p w:rsidR="00FE4F0C" w:rsidRDefault="00EE3D85">
      <w:pPr>
        <w:rPr>
          <w:sz w:val="24"/>
          <w:szCs w:val="24"/>
        </w:rPr>
      </w:pPr>
      <w:r>
        <w:rPr>
          <w:rFonts w:hint="eastAsia"/>
          <w:sz w:val="24"/>
          <w:szCs w:val="24"/>
        </w:rPr>
        <w:t>$mkdir rsync</w:t>
      </w:r>
    </w:p>
    <w:p w:rsidR="00EE3D85" w:rsidRDefault="00EE3D85">
      <w:pPr>
        <w:rPr>
          <w:sz w:val="24"/>
          <w:szCs w:val="24"/>
        </w:rPr>
      </w:pPr>
      <w:r>
        <w:rPr>
          <w:rFonts w:hint="eastAsia"/>
          <w:sz w:val="24"/>
          <w:szCs w:val="24"/>
        </w:rPr>
        <w:t>$cd rsync</w:t>
      </w:r>
    </w:p>
    <w:p w:rsidR="00EE3D85" w:rsidRDefault="00EE3D85">
      <w:pPr>
        <w:rPr>
          <w:sz w:val="24"/>
          <w:szCs w:val="24"/>
        </w:rPr>
      </w:pPr>
      <w:r>
        <w:rPr>
          <w:rFonts w:hint="eastAsia"/>
          <w:sz w:val="24"/>
          <w:szCs w:val="24"/>
        </w:rPr>
        <w:t>$mkdir source dest</w:t>
      </w:r>
    </w:p>
    <w:p w:rsidR="00EE3D85" w:rsidRDefault="00EE3D85">
      <w:pPr>
        <w:rPr>
          <w:sz w:val="24"/>
          <w:szCs w:val="24"/>
        </w:rPr>
      </w:pPr>
      <w:r>
        <w:rPr>
          <w:rFonts w:hint="eastAsia"/>
          <w:sz w:val="24"/>
          <w:szCs w:val="24"/>
        </w:rPr>
        <w:t>$cd source</w:t>
      </w:r>
    </w:p>
    <w:p w:rsidR="00EE3D85" w:rsidRDefault="00EE3D85">
      <w:pPr>
        <w:rPr>
          <w:sz w:val="24"/>
          <w:szCs w:val="24"/>
        </w:rPr>
      </w:pPr>
      <w:r>
        <w:rPr>
          <w:rFonts w:hint="eastAsia"/>
          <w:sz w:val="24"/>
          <w:szCs w:val="24"/>
        </w:rPr>
        <w:t>$touch test{1..10}     :  한꺼번에 10개의 파일을 생성함 test1 ~ test10까지</w:t>
      </w:r>
    </w:p>
    <w:p w:rsidR="00EE3D85" w:rsidRDefault="00EE3D85">
      <w:pPr>
        <w:rPr>
          <w:sz w:val="24"/>
          <w:szCs w:val="24"/>
        </w:rPr>
      </w:pPr>
      <w:r>
        <w:rPr>
          <w:rFonts w:hint="eastAsia"/>
          <w:sz w:val="24"/>
          <w:szCs w:val="24"/>
        </w:rPr>
        <w:t>$cd ..</w:t>
      </w:r>
    </w:p>
    <w:p w:rsidR="00EE3D85" w:rsidRDefault="00EE3D85">
      <w:pPr>
        <w:rPr>
          <w:sz w:val="24"/>
          <w:szCs w:val="24"/>
        </w:rPr>
      </w:pPr>
      <w:r>
        <w:rPr>
          <w:rFonts w:hint="eastAsia"/>
          <w:sz w:val="24"/>
          <w:szCs w:val="24"/>
        </w:rPr>
        <w:t>$rsync source\ dest    : source밑의 도든 파일을 des로 Rsync한다</w:t>
      </w:r>
    </w:p>
    <w:p w:rsidR="00EE3D85" w:rsidRDefault="00EE3D85">
      <w:pPr>
        <w:rPr>
          <w:sz w:val="24"/>
          <w:szCs w:val="24"/>
        </w:rPr>
      </w:pPr>
    </w:p>
    <w:p w:rsidR="002D14A2" w:rsidRDefault="002D14A2">
      <w:pPr>
        <w:rPr>
          <w:sz w:val="24"/>
          <w:szCs w:val="24"/>
        </w:rPr>
      </w:pPr>
      <w:r>
        <w:rPr>
          <w:rFonts w:hint="eastAsia"/>
          <w:sz w:val="24"/>
          <w:szCs w:val="24"/>
        </w:rPr>
        <w:t>이</w:t>
      </w:r>
      <w:r w:rsidR="003E3B85">
        <w:rPr>
          <w:rFonts w:hint="eastAsia"/>
          <w:sz w:val="24"/>
          <w:szCs w:val="24"/>
        </w:rPr>
        <w:t xml:space="preserve"> </w:t>
      </w:r>
      <w:r>
        <w:rPr>
          <w:rFonts w:hint="eastAsia"/>
          <w:sz w:val="24"/>
          <w:szCs w:val="24"/>
        </w:rPr>
        <w:t xml:space="preserve">상태에서 dest의 </w:t>
      </w:r>
      <w:r w:rsidR="003E3B85">
        <w:rPr>
          <w:rFonts w:hint="eastAsia"/>
          <w:sz w:val="24"/>
          <w:szCs w:val="24"/>
        </w:rPr>
        <w:t xml:space="preserve">test10 파일을 삭제하고 </w:t>
      </w:r>
    </w:p>
    <w:p w:rsidR="003E3B85" w:rsidRDefault="003E3B85">
      <w:pPr>
        <w:rPr>
          <w:sz w:val="24"/>
          <w:szCs w:val="24"/>
        </w:rPr>
      </w:pPr>
      <w:r>
        <w:rPr>
          <w:rFonts w:hint="eastAsia"/>
          <w:sz w:val="24"/>
          <w:szCs w:val="24"/>
        </w:rPr>
        <w:t>$rsync -av source\ dest를 하면</w:t>
      </w:r>
    </w:p>
    <w:p w:rsidR="003E3B85" w:rsidRDefault="003E3B85">
      <w:pPr>
        <w:rPr>
          <w:sz w:val="24"/>
          <w:szCs w:val="24"/>
        </w:rPr>
      </w:pPr>
    </w:p>
    <w:p w:rsidR="003E3B85" w:rsidRDefault="003E3B85">
      <w:pPr>
        <w:rPr>
          <w:sz w:val="24"/>
          <w:szCs w:val="24"/>
        </w:rPr>
      </w:pPr>
      <w:r>
        <w:rPr>
          <w:rFonts w:hint="eastAsia"/>
          <w:sz w:val="24"/>
          <w:szCs w:val="24"/>
        </w:rPr>
        <w:t>test10만 복사한다 : 즉 증분된(incremental) 부분만 복사함</w:t>
      </w:r>
    </w:p>
    <w:p w:rsidR="003E3B85" w:rsidRDefault="003E3B85">
      <w:pPr>
        <w:rPr>
          <w:sz w:val="24"/>
          <w:szCs w:val="24"/>
        </w:rPr>
      </w:pPr>
      <w:r>
        <w:rPr>
          <w:rFonts w:hint="eastAsia"/>
          <w:noProof/>
          <w:sz w:val="24"/>
          <w:szCs w:val="24"/>
        </w:rPr>
        <w:lastRenderedPageBreak/>
        <w:drawing>
          <wp:inline distT="0" distB="0" distL="0" distR="0">
            <wp:extent cx="4486275" cy="1209675"/>
            <wp:effectExtent l="19050" t="0" r="952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srcRect/>
                    <a:stretch>
                      <a:fillRect/>
                    </a:stretch>
                  </pic:blipFill>
                  <pic:spPr bwMode="auto">
                    <a:xfrm>
                      <a:off x="0" y="0"/>
                      <a:ext cx="4486275" cy="1209675"/>
                    </a:xfrm>
                    <a:prstGeom prst="rect">
                      <a:avLst/>
                    </a:prstGeom>
                    <a:noFill/>
                    <a:ln w="9525">
                      <a:noFill/>
                      <a:miter lim="800000"/>
                      <a:headEnd/>
                      <a:tailEnd/>
                    </a:ln>
                  </pic:spPr>
                </pic:pic>
              </a:graphicData>
            </a:graphic>
          </wp:inline>
        </w:drawing>
      </w:r>
    </w:p>
    <w:p w:rsidR="003E3B85" w:rsidRDefault="00AB2E23">
      <w:pPr>
        <w:rPr>
          <w:sz w:val="24"/>
          <w:szCs w:val="24"/>
        </w:rPr>
      </w:pPr>
      <w:r>
        <w:rPr>
          <w:rFonts w:hint="eastAsia"/>
          <w:sz w:val="24"/>
          <w:szCs w:val="24"/>
        </w:rPr>
        <w:t>원본과 복사본이 같으면 아무것도 안한다.</w:t>
      </w:r>
    </w:p>
    <w:p w:rsidR="00AB2E23" w:rsidRDefault="00AB2E23">
      <w:pPr>
        <w:rPr>
          <w:sz w:val="24"/>
          <w:szCs w:val="24"/>
        </w:rPr>
      </w:pPr>
      <w:r>
        <w:rPr>
          <w:rFonts w:hint="eastAsia"/>
          <w:sz w:val="24"/>
          <w:szCs w:val="24"/>
        </w:rPr>
        <w:t>rsync -a : archive mode로 동작한다.</w:t>
      </w:r>
    </w:p>
    <w:p w:rsidR="00AB2E23" w:rsidRDefault="00AB2E23">
      <w:pPr>
        <w:rPr>
          <w:sz w:val="24"/>
          <w:szCs w:val="24"/>
        </w:rPr>
      </w:pPr>
    </w:p>
    <w:p w:rsidR="003E3B85" w:rsidRDefault="00AB2E23">
      <w:pPr>
        <w:rPr>
          <w:sz w:val="24"/>
          <w:szCs w:val="24"/>
        </w:rPr>
      </w:pPr>
      <w:r>
        <w:rPr>
          <w:rFonts w:hint="eastAsia"/>
          <w:sz w:val="24"/>
          <w:szCs w:val="24"/>
        </w:rPr>
        <w:t xml:space="preserve">- remote </w:t>
      </w:r>
    </w:p>
    <w:p w:rsidR="00AB2E23" w:rsidRDefault="00C43FA7">
      <w:pPr>
        <w:rPr>
          <w:sz w:val="24"/>
          <w:szCs w:val="24"/>
        </w:rPr>
      </w:pPr>
      <w:r>
        <w:rPr>
          <w:rFonts w:hint="eastAsia"/>
          <w:sz w:val="24"/>
          <w:szCs w:val="24"/>
        </w:rPr>
        <w:t>$</w:t>
      </w:r>
      <w:r w:rsidR="00AB2E23">
        <w:rPr>
          <w:rFonts w:hint="eastAsia"/>
          <w:sz w:val="24"/>
          <w:szCs w:val="24"/>
        </w:rPr>
        <w:t xml:space="preserve">rsync </w:t>
      </w:r>
      <w:r>
        <w:rPr>
          <w:rFonts w:hint="eastAsia"/>
          <w:sz w:val="24"/>
          <w:szCs w:val="24"/>
        </w:rPr>
        <w:t>-aZP ~/rsync/src/  k8805@192.168.0.65:~/rsync/dest/</w:t>
      </w:r>
    </w:p>
    <w:p w:rsidR="00C43FA7" w:rsidRDefault="00C43FA7">
      <w:pPr>
        <w:rPr>
          <w:sz w:val="24"/>
          <w:szCs w:val="24"/>
        </w:rPr>
      </w:pPr>
      <w:r>
        <w:rPr>
          <w:rFonts w:hint="eastAsia"/>
          <w:sz w:val="24"/>
          <w:szCs w:val="24"/>
        </w:rPr>
        <w:t xml:space="preserve">password: </w:t>
      </w:r>
    </w:p>
    <w:p w:rsidR="00C43FA7" w:rsidRDefault="00C43FA7">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Default="00F57C14">
      <w:pPr>
        <w:rPr>
          <w:sz w:val="24"/>
          <w:szCs w:val="24"/>
        </w:rPr>
      </w:pPr>
    </w:p>
    <w:p w:rsidR="00F57C14" w:rsidRPr="00F57C14" w:rsidRDefault="00C9062D" w:rsidP="00F57C14">
      <w:pPr>
        <w:pStyle w:val="3"/>
        <w:shd w:val="clear" w:color="auto" w:fill="FFFFFF"/>
        <w:spacing w:before="105" w:beforeAutospacing="0" w:after="0" w:afterAutospacing="0" w:line="750" w:lineRule="atLeast"/>
        <w:ind w:left="1800" w:hanging="1200"/>
        <w:jc w:val="center"/>
        <w:rPr>
          <w:rFonts w:ascii="Arial" w:hAnsi="Arial" w:cs="Arial"/>
          <w:color w:val="000000"/>
          <w:sz w:val="48"/>
          <w:szCs w:val="48"/>
        </w:rPr>
      </w:pPr>
      <w:hyperlink r:id="rId94" w:history="1">
        <w:r w:rsidR="00F57C14" w:rsidRPr="00F57C14">
          <w:rPr>
            <w:rStyle w:val="a8"/>
            <w:rFonts w:ascii="Arial" w:hAnsi="Arial" w:cs="Arial"/>
            <w:color w:val="000000"/>
            <w:sz w:val="48"/>
            <w:szCs w:val="48"/>
          </w:rPr>
          <w:t xml:space="preserve">Apache2 </w:t>
        </w:r>
        <w:r w:rsidR="00F57C14" w:rsidRPr="00F57C14">
          <w:rPr>
            <w:rStyle w:val="a8"/>
            <w:rFonts w:ascii="Arial" w:hAnsi="Arial" w:cs="Arial"/>
            <w:color w:val="000000"/>
            <w:sz w:val="48"/>
            <w:szCs w:val="48"/>
          </w:rPr>
          <w:t>설치</w:t>
        </w:r>
        <w:r w:rsidR="00F57C14" w:rsidRPr="00F57C14">
          <w:rPr>
            <w:rStyle w:val="a8"/>
            <w:rFonts w:ascii="Arial" w:hAnsi="Arial" w:cs="Arial"/>
            <w:color w:val="000000"/>
            <w:sz w:val="48"/>
            <w:szCs w:val="48"/>
          </w:rPr>
          <w:t xml:space="preserve"> (Ubuntu 16.04)</w:t>
        </w:r>
      </w:hyperlink>
    </w:p>
    <w:p w:rsidR="00F57C14" w:rsidRDefault="00F57C14" w:rsidP="00F57C14">
      <w:pPr>
        <w:shd w:val="clear" w:color="auto" w:fill="FFFFFF"/>
        <w:jc w:val="center"/>
        <w:rPr>
          <w:rFonts w:ascii="Arial" w:hAnsi="Arial" w:cs="Arial"/>
          <w:color w:val="666666"/>
          <w:sz w:val="21"/>
          <w:szCs w:val="21"/>
        </w:rPr>
      </w:pPr>
      <w:r>
        <w:rPr>
          <w:rStyle w:val="txtdetail"/>
          <w:rFonts w:ascii="Arial" w:hAnsi="Arial" w:cs="Arial"/>
          <w:color w:val="AAAAAA"/>
          <w:sz w:val="18"/>
          <w:szCs w:val="18"/>
        </w:rPr>
        <w:t>nklee 2017.09.15 10:47</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b/>
          <w:bCs/>
          <w:color w:val="666666"/>
        </w:rPr>
        <w:t>설치</w:t>
      </w:r>
    </w:p>
    <w:p w:rsidR="00F57C14" w:rsidRDefault="00C9062D" w:rsidP="00F57C14">
      <w:pPr>
        <w:shd w:val="clear" w:color="auto" w:fill="FFFFFF"/>
        <w:rPr>
          <w:rFonts w:ascii="Arial" w:hAnsi="Arial" w:cs="Arial"/>
          <w:color w:val="666666"/>
          <w:sz w:val="21"/>
          <w:szCs w:val="21"/>
        </w:rPr>
      </w:pPr>
      <w:r w:rsidRPr="00C9062D">
        <w:rPr>
          <w:rFonts w:ascii="Arial" w:hAnsi="Arial" w:cs="Arial"/>
          <w:color w:val="666666"/>
          <w:sz w:val="21"/>
          <w:szCs w:val="21"/>
        </w:rPr>
        <w:pict>
          <v:rect id="_x0000_i1030" style="width:0;height:5.25pt" o:hralign="center" o:hrstd="t" o:hr="t" fillcolor="#a0a0a0" stroked="f"/>
        </w:pic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xml:space="preserve">ubuntu </w:t>
      </w:r>
      <w:r>
        <w:rPr>
          <w:rFonts w:ascii="Arial" w:hAnsi="Arial" w:cs="Arial"/>
          <w:color w:val="666666"/>
        </w:rPr>
        <w:t>기본</w:t>
      </w:r>
      <w:r>
        <w:rPr>
          <w:rFonts w:ascii="Arial" w:hAnsi="Arial" w:cs="Arial"/>
          <w:color w:val="666666"/>
        </w:rPr>
        <w:t xml:space="preserve"> </w:t>
      </w:r>
      <w:r>
        <w:rPr>
          <w:rFonts w:ascii="Arial" w:hAnsi="Arial" w:cs="Arial"/>
          <w:color w:val="666666"/>
        </w:rPr>
        <w:t>소프트웨어</w:t>
      </w:r>
      <w:r>
        <w:rPr>
          <w:rFonts w:ascii="Arial" w:hAnsi="Arial" w:cs="Arial"/>
          <w:color w:val="666666"/>
        </w:rPr>
        <w:t xml:space="preserve"> </w:t>
      </w:r>
      <w:r>
        <w:rPr>
          <w:rFonts w:ascii="Arial" w:hAnsi="Arial" w:cs="Arial"/>
          <w:color w:val="666666"/>
        </w:rPr>
        <w:t>저장소에</w:t>
      </w:r>
      <w:r>
        <w:rPr>
          <w:rFonts w:ascii="Arial" w:hAnsi="Arial" w:cs="Arial"/>
          <w:color w:val="666666"/>
        </w:rPr>
        <w:t xml:space="preserve"> </w:t>
      </w:r>
      <w:r>
        <w:rPr>
          <w:rFonts w:ascii="Arial" w:hAnsi="Arial" w:cs="Arial"/>
          <w:color w:val="666666"/>
        </w:rPr>
        <w:t>사용할</w:t>
      </w:r>
      <w:r>
        <w:rPr>
          <w:rFonts w:ascii="Arial" w:hAnsi="Arial" w:cs="Arial"/>
          <w:color w:val="666666"/>
        </w:rPr>
        <w:t xml:space="preserve"> </w:t>
      </w:r>
      <w:r>
        <w:rPr>
          <w:rFonts w:ascii="Arial" w:hAnsi="Arial" w:cs="Arial"/>
          <w:color w:val="666666"/>
        </w:rPr>
        <w:t>수</w:t>
      </w:r>
      <w:r>
        <w:rPr>
          <w:rFonts w:ascii="Arial" w:hAnsi="Arial" w:cs="Arial"/>
          <w:color w:val="666666"/>
        </w:rPr>
        <w:t xml:space="preserve"> </w:t>
      </w:r>
      <w:r>
        <w:rPr>
          <w:rFonts w:ascii="Arial" w:hAnsi="Arial" w:cs="Arial"/>
          <w:color w:val="666666"/>
        </w:rPr>
        <w:t>있는</w:t>
      </w:r>
      <w:r>
        <w:rPr>
          <w:rFonts w:ascii="Arial" w:hAnsi="Arial" w:cs="Arial"/>
          <w:color w:val="666666"/>
        </w:rPr>
        <w:t xml:space="preserve"> apache</w:t>
      </w:r>
      <w:r>
        <w:rPr>
          <w:rFonts w:ascii="Arial" w:hAnsi="Arial" w:cs="Arial"/>
          <w:color w:val="666666"/>
        </w:rPr>
        <w:t>가</w:t>
      </w:r>
      <w:r>
        <w:rPr>
          <w:rFonts w:ascii="Arial" w:hAnsi="Arial" w:cs="Arial"/>
          <w:color w:val="666666"/>
        </w:rPr>
        <w:t xml:space="preserve"> </w:t>
      </w:r>
      <w:r>
        <w:rPr>
          <w:rFonts w:ascii="Arial" w:hAnsi="Arial" w:cs="Arial"/>
          <w:color w:val="666666"/>
        </w:rPr>
        <w:t>있다</w:t>
      </w:r>
      <w:r>
        <w:rPr>
          <w:rFonts w:ascii="Arial" w:hAnsi="Arial" w:cs="Arial"/>
          <w:color w:val="666666"/>
        </w:rPr>
        <w:t>.</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xml:space="preserve">1. root </w:t>
      </w:r>
      <w:r>
        <w:rPr>
          <w:rFonts w:ascii="Arial" w:hAnsi="Arial" w:cs="Arial"/>
          <w:color w:val="666666"/>
        </w:rPr>
        <w:t>로그인</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xml:space="preserve">2. </w:t>
      </w:r>
      <w:r>
        <w:rPr>
          <w:rFonts w:ascii="Arial" w:hAnsi="Arial" w:cs="Arial"/>
          <w:color w:val="666666"/>
        </w:rPr>
        <w:t>패키지</w:t>
      </w:r>
      <w:r>
        <w:rPr>
          <w:rFonts w:ascii="Arial" w:hAnsi="Arial" w:cs="Arial"/>
          <w:color w:val="666666"/>
        </w:rPr>
        <w:t xml:space="preserve"> </w:t>
      </w:r>
      <w:r>
        <w:rPr>
          <w:rFonts w:ascii="Arial" w:hAnsi="Arial" w:cs="Arial"/>
          <w:color w:val="666666"/>
        </w:rPr>
        <w:t>관리</w:t>
      </w:r>
      <w:r>
        <w:rPr>
          <w:rFonts w:ascii="Arial" w:hAnsi="Arial" w:cs="Arial"/>
          <w:color w:val="666666"/>
        </w:rPr>
        <w:t xml:space="preserve"> </w:t>
      </w:r>
      <w:r>
        <w:rPr>
          <w:rFonts w:ascii="Arial" w:hAnsi="Arial" w:cs="Arial"/>
          <w:color w:val="666666"/>
        </w:rPr>
        <w:t>툴인</w:t>
      </w:r>
      <w:r>
        <w:rPr>
          <w:rFonts w:ascii="Arial" w:hAnsi="Arial" w:cs="Arial"/>
          <w:color w:val="666666"/>
        </w:rPr>
        <w:t xml:space="preserve"> apt-get</w:t>
      </w:r>
      <w:r>
        <w:rPr>
          <w:rFonts w:ascii="Arial" w:hAnsi="Arial" w:cs="Arial"/>
          <w:color w:val="666666"/>
        </w:rPr>
        <w:t>을</w:t>
      </w:r>
      <w:r>
        <w:rPr>
          <w:rFonts w:ascii="Arial" w:hAnsi="Arial" w:cs="Arial"/>
          <w:color w:val="666666"/>
        </w:rPr>
        <w:t xml:space="preserve"> </w:t>
      </w:r>
      <w:r>
        <w:rPr>
          <w:rFonts w:ascii="Arial" w:hAnsi="Arial" w:cs="Arial"/>
          <w:color w:val="666666"/>
        </w:rPr>
        <w:t>이용하여</w:t>
      </w:r>
      <w:r>
        <w:rPr>
          <w:rFonts w:ascii="Arial" w:hAnsi="Arial" w:cs="Arial"/>
          <w:color w:val="666666"/>
        </w:rPr>
        <w:t xml:space="preserve"> apache2</w:t>
      </w:r>
      <w:r>
        <w:rPr>
          <w:rFonts w:ascii="Arial" w:hAnsi="Arial" w:cs="Arial"/>
          <w:color w:val="666666"/>
        </w:rPr>
        <w:t>를</w:t>
      </w:r>
      <w:r>
        <w:rPr>
          <w:rFonts w:ascii="Arial" w:hAnsi="Arial" w:cs="Arial"/>
          <w:color w:val="666666"/>
        </w:rPr>
        <w:t xml:space="preserve"> </w:t>
      </w:r>
      <w:r>
        <w:rPr>
          <w:rFonts w:ascii="Arial" w:hAnsi="Arial" w:cs="Arial"/>
          <w:color w:val="666666"/>
        </w:rPr>
        <w:t>설치한다</w:t>
      </w:r>
      <w:r>
        <w:rPr>
          <w:rFonts w:ascii="Arial" w:hAnsi="Arial" w:cs="Arial"/>
          <w:color w:val="666666"/>
        </w:rPr>
        <w:t xml:space="preserve">. (apache2 </w:t>
      </w:r>
      <w:r>
        <w:rPr>
          <w:rFonts w:ascii="Arial" w:hAnsi="Arial" w:cs="Arial"/>
          <w:color w:val="666666"/>
        </w:rPr>
        <w:t>설치와</w:t>
      </w:r>
      <w:r>
        <w:rPr>
          <w:rFonts w:ascii="Arial" w:hAnsi="Arial" w:cs="Arial"/>
          <w:color w:val="666666"/>
        </w:rPr>
        <w:t xml:space="preserve"> </w:t>
      </w:r>
      <w:r>
        <w:rPr>
          <w:rFonts w:ascii="Arial" w:hAnsi="Arial" w:cs="Arial"/>
          <w:color w:val="666666"/>
        </w:rPr>
        <w:t>함께</w:t>
      </w:r>
      <w:r>
        <w:rPr>
          <w:rFonts w:ascii="Arial" w:hAnsi="Arial" w:cs="Arial"/>
          <w:color w:val="666666"/>
        </w:rPr>
        <w:t xml:space="preserve"> </w:t>
      </w:r>
      <w:r>
        <w:rPr>
          <w:rFonts w:ascii="Arial" w:hAnsi="Arial" w:cs="Arial"/>
          <w:color w:val="666666"/>
        </w:rPr>
        <w:t>의존하는</w:t>
      </w:r>
      <w:r>
        <w:rPr>
          <w:rFonts w:ascii="Arial" w:hAnsi="Arial" w:cs="Arial"/>
          <w:color w:val="666666"/>
        </w:rPr>
        <w:t xml:space="preserve"> </w:t>
      </w:r>
      <w:r>
        <w:rPr>
          <w:rFonts w:ascii="Arial" w:hAnsi="Arial" w:cs="Arial"/>
          <w:color w:val="666666"/>
        </w:rPr>
        <w:t>프로그램도</w:t>
      </w:r>
      <w:r>
        <w:rPr>
          <w:rFonts w:ascii="Arial" w:hAnsi="Arial" w:cs="Arial"/>
          <w:color w:val="666666"/>
        </w:rPr>
        <w:t xml:space="preserve"> </w:t>
      </w:r>
      <w:r>
        <w:rPr>
          <w:rFonts w:ascii="Arial" w:hAnsi="Arial" w:cs="Arial"/>
          <w:color w:val="666666"/>
        </w:rPr>
        <w:t>함께</w:t>
      </w:r>
      <w:r>
        <w:rPr>
          <w:rFonts w:ascii="Arial" w:hAnsi="Arial" w:cs="Arial"/>
          <w:color w:val="666666"/>
        </w:rPr>
        <w:t xml:space="preserve"> </w:t>
      </w:r>
      <w:r>
        <w:rPr>
          <w:rFonts w:ascii="Arial" w:hAnsi="Arial" w:cs="Arial"/>
          <w:color w:val="666666"/>
        </w:rPr>
        <w:t>설치된다</w:t>
      </w:r>
      <w:r>
        <w:rPr>
          <w:rFonts w:ascii="Arial" w:hAnsi="Arial" w:cs="Arial"/>
          <w:color w:val="666666"/>
        </w:rPr>
        <w:t>.)</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&gt; apt-get update</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&gt; apt-get install apache2</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xml:space="preserve">3. </w:t>
      </w:r>
      <w:r>
        <w:rPr>
          <w:rFonts w:ascii="Arial" w:hAnsi="Arial" w:cs="Arial"/>
          <w:color w:val="666666"/>
        </w:rPr>
        <w:t>설치</w:t>
      </w:r>
      <w:r>
        <w:rPr>
          <w:rFonts w:ascii="Arial" w:hAnsi="Arial" w:cs="Arial"/>
          <w:color w:val="666666"/>
        </w:rPr>
        <w:t xml:space="preserve"> </w:t>
      </w:r>
      <w:r>
        <w:rPr>
          <w:rFonts w:ascii="Arial" w:hAnsi="Arial" w:cs="Arial"/>
          <w:color w:val="666666"/>
        </w:rPr>
        <w:t>후</w:t>
      </w:r>
      <w:r>
        <w:rPr>
          <w:rFonts w:ascii="Arial" w:hAnsi="Arial" w:cs="Arial"/>
          <w:color w:val="666666"/>
        </w:rPr>
        <w:t xml:space="preserve"> Apache </w:t>
      </w:r>
      <w:r>
        <w:rPr>
          <w:rFonts w:ascii="Arial" w:hAnsi="Arial" w:cs="Arial"/>
          <w:color w:val="666666"/>
        </w:rPr>
        <w:t>상태</w:t>
      </w:r>
      <w:r>
        <w:rPr>
          <w:rFonts w:ascii="Arial" w:hAnsi="Arial" w:cs="Arial"/>
          <w:color w:val="666666"/>
        </w:rPr>
        <w:t xml:space="preserve"> </w:t>
      </w:r>
      <w:r>
        <w:rPr>
          <w:rFonts w:ascii="Arial" w:hAnsi="Arial" w:cs="Arial"/>
          <w:color w:val="666666"/>
        </w:rPr>
        <w:t>확인</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&gt; systemctl status apache2</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xml:space="preserve">4. Apache </w:t>
      </w:r>
      <w:r>
        <w:rPr>
          <w:rFonts w:ascii="Arial" w:hAnsi="Arial" w:cs="Arial"/>
          <w:color w:val="666666"/>
        </w:rPr>
        <w:t>접속</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xml:space="preserve"> &gt; </w:t>
      </w:r>
      <w:r w:rsidR="00813D0F">
        <w:rPr>
          <w:rFonts w:ascii="Arial" w:hAnsi="Arial" w:cs="Arial" w:hint="eastAsia"/>
          <w:color w:val="666666"/>
        </w:rPr>
        <w:t>ser</w:t>
      </w:r>
      <w:r>
        <w:rPr>
          <w:rFonts w:ascii="Arial" w:hAnsi="Arial" w:cs="Arial"/>
          <w:color w:val="666666"/>
        </w:rPr>
        <w:t>name -I  </w:t>
      </w:r>
      <w:r>
        <w:rPr>
          <w:rFonts w:ascii="Arial" w:hAnsi="Arial" w:cs="Arial"/>
          <w:color w:val="666666"/>
        </w:rPr>
        <w:t>명령어를</w:t>
      </w:r>
      <w:r>
        <w:rPr>
          <w:rFonts w:ascii="Arial" w:hAnsi="Arial" w:cs="Arial"/>
          <w:color w:val="666666"/>
        </w:rPr>
        <w:t xml:space="preserve"> </w:t>
      </w:r>
      <w:r>
        <w:rPr>
          <w:rFonts w:ascii="Arial" w:hAnsi="Arial" w:cs="Arial"/>
          <w:color w:val="666666"/>
        </w:rPr>
        <w:t>통해</w:t>
      </w:r>
      <w:r>
        <w:rPr>
          <w:rFonts w:ascii="Arial" w:hAnsi="Arial" w:cs="Arial"/>
          <w:color w:val="666666"/>
        </w:rPr>
        <w:t xml:space="preserve"> IP</w:t>
      </w:r>
      <w:r>
        <w:rPr>
          <w:rFonts w:ascii="Arial" w:hAnsi="Arial" w:cs="Arial"/>
          <w:color w:val="666666"/>
        </w:rPr>
        <w:t>를</w:t>
      </w:r>
      <w:r>
        <w:rPr>
          <w:rFonts w:ascii="Arial" w:hAnsi="Arial" w:cs="Arial"/>
          <w:color w:val="666666"/>
        </w:rPr>
        <w:t xml:space="preserve"> </w:t>
      </w:r>
      <w:r>
        <w:rPr>
          <w:rFonts w:ascii="Arial" w:hAnsi="Arial" w:cs="Arial"/>
          <w:color w:val="666666"/>
        </w:rPr>
        <w:t>알아낸</w:t>
      </w:r>
      <w:r>
        <w:rPr>
          <w:rFonts w:ascii="Arial" w:hAnsi="Arial" w:cs="Arial"/>
          <w:color w:val="666666"/>
        </w:rPr>
        <w:t xml:space="preserve"> </w:t>
      </w:r>
      <w:r>
        <w:rPr>
          <w:rFonts w:ascii="Arial" w:hAnsi="Arial" w:cs="Arial"/>
          <w:color w:val="666666"/>
        </w:rPr>
        <w:t>후</w:t>
      </w:r>
      <w:r>
        <w:rPr>
          <w:rFonts w:ascii="Arial" w:hAnsi="Arial" w:cs="Arial"/>
          <w:color w:val="666666"/>
        </w:rPr>
        <w:t xml:space="preserve"> </w:t>
      </w:r>
      <w:r>
        <w:rPr>
          <w:rFonts w:ascii="Arial" w:hAnsi="Arial" w:cs="Arial"/>
          <w:color w:val="666666"/>
        </w:rPr>
        <w:t>웹</w:t>
      </w:r>
      <w:r>
        <w:rPr>
          <w:rFonts w:ascii="Arial" w:hAnsi="Arial" w:cs="Arial"/>
          <w:color w:val="666666"/>
        </w:rPr>
        <w:t xml:space="preserve"> </w:t>
      </w:r>
      <w:r>
        <w:rPr>
          <w:rFonts w:ascii="Arial" w:hAnsi="Arial" w:cs="Arial"/>
          <w:color w:val="666666"/>
        </w:rPr>
        <w:t>브라우저를</w:t>
      </w:r>
      <w:r>
        <w:rPr>
          <w:rFonts w:ascii="Arial" w:hAnsi="Arial" w:cs="Arial"/>
          <w:color w:val="666666"/>
        </w:rPr>
        <w:t xml:space="preserve"> </w:t>
      </w:r>
      <w:r>
        <w:rPr>
          <w:rFonts w:ascii="Arial" w:hAnsi="Arial" w:cs="Arial"/>
          <w:color w:val="666666"/>
        </w:rPr>
        <w:t>이용하여</w:t>
      </w:r>
      <w:r>
        <w:rPr>
          <w:rFonts w:ascii="Arial" w:hAnsi="Arial" w:cs="Arial"/>
          <w:color w:val="666666"/>
        </w:rPr>
        <w:t xml:space="preserve"> http://{IP} </w:t>
      </w:r>
      <w:r>
        <w:rPr>
          <w:rFonts w:ascii="Arial" w:hAnsi="Arial" w:cs="Arial"/>
          <w:color w:val="666666"/>
        </w:rPr>
        <w:t>로</w:t>
      </w:r>
      <w:r>
        <w:rPr>
          <w:rFonts w:ascii="Arial" w:hAnsi="Arial" w:cs="Arial"/>
          <w:color w:val="666666"/>
        </w:rPr>
        <w:t xml:space="preserve"> </w:t>
      </w:r>
      <w:r>
        <w:rPr>
          <w:rFonts w:ascii="Arial" w:hAnsi="Arial" w:cs="Arial"/>
          <w:color w:val="666666"/>
        </w:rPr>
        <w:t>접속해보자</w:t>
      </w:r>
      <w:r>
        <w:rPr>
          <w:rFonts w:ascii="Arial" w:hAnsi="Arial" w:cs="Arial"/>
          <w:color w:val="666666"/>
        </w:rPr>
        <w:t>.</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w:t>
      </w:r>
      <w:r>
        <w:rPr>
          <w:rFonts w:ascii="Arial" w:hAnsi="Arial" w:cs="Arial"/>
          <w:b/>
          <w:bCs/>
          <w:color w:val="666666"/>
        </w:rPr>
        <w:t>Apache Configuration</w:t>
      </w:r>
    </w:p>
    <w:p w:rsidR="00F57C14" w:rsidRDefault="00C9062D" w:rsidP="00F57C14">
      <w:pPr>
        <w:shd w:val="clear" w:color="auto" w:fill="FFFFFF"/>
        <w:rPr>
          <w:rFonts w:ascii="Arial" w:hAnsi="Arial" w:cs="Arial"/>
          <w:color w:val="666666"/>
          <w:sz w:val="21"/>
          <w:szCs w:val="21"/>
        </w:rPr>
      </w:pPr>
      <w:r w:rsidRPr="00C9062D">
        <w:rPr>
          <w:rFonts w:ascii="Arial" w:hAnsi="Arial" w:cs="Arial"/>
          <w:color w:val="666666"/>
          <w:sz w:val="21"/>
          <w:szCs w:val="21"/>
        </w:rPr>
        <w:pict>
          <v:rect id="_x0000_i1031" style="width:0;height:5.25pt" o:hralign="center" o:hrstd="t" o:hr="t" fillcolor="#a0a0a0" stroked="f"/>
        </w:pict>
      </w: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/etc/apache2/</w:t>
      </w: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아파치</w:t>
      </w:r>
      <w:r>
        <w:rPr>
          <w:rFonts w:ascii="Arial" w:hAnsi="Arial" w:cs="Arial"/>
          <w:color w:val="666666"/>
        </w:rPr>
        <w:t xml:space="preserve"> </w:t>
      </w:r>
      <w:r>
        <w:rPr>
          <w:rFonts w:ascii="Arial" w:hAnsi="Arial" w:cs="Arial"/>
          <w:color w:val="666666"/>
        </w:rPr>
        <w:t>설정</w:t>
      </w:r>
      <w:r>
        <w:rPr>
          <w:rFonts w:ascii="Arial" w:hAnsi="Arial" w:cs="Arial"/>
          <w:color w:val="666666"/>
        </w:rPr>
        <w:t xml:space="preserve"> </w:t>
      </w:r>
      <w:r>
        <w:rPr>
          <w:rFonts w:ascii="Arial" w:hAnsi="Arial" w:cs="Arial"/>
          <w:color w:val="666666"/>
        </w:rPr>
        <w:t>디렉토리</w:t>
      </w:r>
    </w:p>
    <w:p w:rsidR="00F57C14" w:rsidRDefault="00F57C14" w:rsidP="00F57C14">
      <w:pPr>
        <w:pStyle w:val="a6"/>
        <w:shd w:val="clear" w:color="auto" w:fill="FFFFFF"/>
        <w:spacing w:before="0" w:beforeAutospacing="0" w:after="0" w:afterAutospacing="0"/>
        <w:rPr>
          <w:rFonts w:ascii="Arial" w:hAnsi="Arial" w:cs="Arial"/>
          <w:color w:val="666666"/>
        </w:rPr>
      </w:pP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/etc/apache2/apache2.conf</w:t>
      </w: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아파치</w:t>
      </w:r>
      <w:r>
        <w:rPr>
          <w:rFonts w:ascii="Arial" w:hAnsi="Arial" w:cs="Arial"/>
          <w:color w:val="666666"/>
        </w:rPr>
        <w:t xml:space="preserve"> </w:t>
      </w:r>
      <w:r>
        <w:rPr>
          <w:rFonts w:ascii="Arial" w:hAnsi="Arial" w:cs="Arial"/>
          <w:color w:val="666666"/>
        </w:rPr>
        <w:t>기본</w:t>
      </w:r>
      <w:r>
        <w:rPr>
          <w:rFonts w:ascii="Arial" w:hAnsi="Arial" w:cs="Arial"/>
          <w:color w:val="666666"/>
        </w:rPr>
        <w:t xml:space="preserve"> </w:t>
      </w:r>
      <w:r>
        <w:rPr>
          <w:rFonts w:ascii="Arial" w:hAnsi="Arial" w:cs="Arial"/>
          <w:color w:val="666666"/>
        </w:rPr>
        <w:t>설정</w:t>
      </w:r>
      <w:r>
        <w:rPr>
          <w:rFonts w:ascii="Arial" w:hAnsi="Arial" w:cs="Arial"/>
          <w:color w:val="666666"/>
        </w:rPr>
        <w:t xml:space="preserve"> </w:t>
      </w:r>
      <w:r>
        <w:rPr>
          <w:rFonts w:ascii="Arial" w:hAnsi="Arial" w:cs="Arial"/>
          <w:color w:val="666666"/>
        </w:rPr>
        <w:t>파일</w:t>
      </w:r>
    </w:p>
    <w:p w:rsidR="00F57C14" w:rsidRDefault="00F57C14" w:rsidP="00F57C14">
      <w:pPr>
        <w:pStyle w:val="a6"/>
        <w:shd w:val="clear" w:color="auto" w:fill="FFFFFF"/>
        <w:spacing w:before="0" w:beforeAutospacing="0" w:after="0" w:afterAutospacing="0"/>
        <w:rPr>
          <w:rFonts w:ascii="Arial" w:hAnsi="Arial" w:cs="Arial"/>
          <w:color w:val="666666"/>
        </w:rPr>
      </w:pP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/etc/apache2/ports.conf</w:t>
      </w: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아파치</w:t>
      </w:r>
      <w:r>
        <w:rPr>
          <w:rFonts w:ascii="Arial" w:hAnsi="Arial" w:cs="Arial"/>
          <w:color w:val="666666"/>
        </w:rPr>
        <w:t xml:space="preserve"> </w:t>
      </w:r>
      <w:r>
        <w:rPr>
          <w:rFonts w:ascii="Arial" w:hAnsi="Arial" w:cs="Arial"/>
          <w:color w:val="666666"/>
        </w:rPr>
        <w:t>포트</w:t>
      </w:r>
      <w:r>
        <w:rPr>
          <w:rFonts w:ascii="Arial" w:hAnsi="Arial" w:cs="Arial"/>
          <w:color w:val="666666"/>
        </w:rPr>
        <w:t xml:space="preserve"> </w:t>
      </w:r>
      <w:r>
        <w:rPr>
          <w:rFonts w:ascii="Arial" w:hAnsi="Arial" w:cs="Arial"/>
          <w:color w:val="666666"/>
        </w:rPr>
        <w:t>설정</w:t>
      </w:r>
      <w:r>
        <w:rPr>
          <w:rFonts w:ascii="Arial" w:hAnsi="Arial" w:cs="Arial"/>
          <w:color w:val="666666"/>
        </w:rPr>
        <w:t xml:space="preserve"> </w:t>
      </w:r>
      <w:r>
        <w:rPr>
          <w:rFonts w:ascii="Arial" w:hAnsi="Arial" w:cs="Arial"/>
          <w:color w:val="666666"/>
        </w:rPr>
        <w:t>파일</w:t>
      </w:r>
    </w:p>
    <w:p w:rsidR="00F57C14" w:rsidRDefault="00F57C14" w:rsidP="00F57C14">
      <w:pPr>
        <w:pStyle w:val="a6"/>
        <w:shd w:val="clear" w:color="auto" w:fill="FFFFFF"/>
        <w:spacing w:before="0" w:beforeAutospacing="0" w:after="0" w:afterAutospacing="0"/>
        <w:rPr>
          <w:rFonts w:ascii="Arial" w:hAnsi="Arial" w:cs="Arial"/>
          <w:color w:val="666666"/>
        </w:rPr>
      </w:pP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/etc/apache2/sites-available/</w:t>
      </w: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 xml:space="preserve">virtual host </w:t>
      </w:r>
      <w:r>
        <w:rPr>
          <w:rFonts w:ascii="Arial" w:hAnsi="Arial" w:cs="Arial"/>
          <w:color w:val="666666"/>
        </w:rPr>
        <w:t>관리</w:t>
      </w:r>
      <w:r>
        <w:rPr>
          <w:rFonts w:ascii="Arial" w:hAnsi="Arial" w:cs="Arial"/>
          <w:color w:val="666666"/>
        </w:rPr>
        <w:t xml:space="preserve"> </w:t>
      </w:r>
      <w:r>
        <w:rPr>
          <w:rFonts w:ascii="Arial" w:hAnsi="Arial" w:cs="Arial"/>
          <w:color w:val="666666"/>
        </w:rPr>
        <w:t>디렉토리</w:t>
      </w:r>
      <w:r>
        <w:rPr>
          <w:rFonts w:ascii="Arial" w:hAnsi="Arial" w:cs="Arial"/>
          <w:color w:val="666666"/>
        </w:rPr>
        <w:t xml:space="preserve"> (</w:t>
      </w:r>
      <w:r>
        <w:rPr>
          <w:rFonts w:ascii="Arial" w:hAnsi="Arial" w:cs="Arial"/>
          <w:color w:val="666666"/>
        </w:rPr>
        <w:t>아파치에서는</w:t>
      </w:r>
      <w:r>
        <w:rPr>
          <w:rFonts w:ascii="Arial" w:hAnsi="Arial" w:cs="Arial"/>
          <w:color w:val="666666"/>
        </w:rPr>
        <w:t xml:space="preserve"> </w:t>
      </w:r>
      <w:r>
        <w:rPr>
          <w:rFonts w:ascii="Arial" w:hAnsi="Arial" w:cs="Arial"/>
          <w:color w:val="666666"/>
        </w:rPr>
        <w:t>해당</w:t>
      </w:r>
      <w:r>
        <w:rPr>
          <w:rFonts w:ascii="Arial" w:hAnsi="Arial" w:cs="Arial"/>
          <w:color w:val="666666"/>
        </w:rPr>
        <w:t xml:space="preserve"> </w:t>
      </w:r>
      <w:r>
        <w:rPr>
          <w:rFonts w:ascii="Arial" w:hAnsi="Arial" w:cs="Arial"/>
          <w:color w:val="666666"/>
        </w:rPr>
        <w:t>디렉토리를</w:t>
      </w:r>
      <w:r>
        <w:rPr>
          <w:rFonts w:ascii="Arial" w:hAnsi="Arial" w:cs="Arial"/>
          <w:color w:val="666666"/>
        </w:rPr>
        <w:t xml:space="preserve"> </w:t>
      </w:r>
      <w:r>
        <w:rPr>
          <w:rFonts w:ascii="Arial" w:hAnsi="Arial" w:cs="Arial"/>
          <w:color w:val="666666"/>
        </w:rPr>
        <w:t>직접</w:t>
      </w:r>
      <w:r>
        <w:rPr>
          <w:rFonts w:ascii="Arial" w:hAnsi="Arial" w:cs="Arial"/>
          <w:color w:val="666666"/>
        </w:rPr>
        <w:t xml:space="preserve"> </w:t>
      </w:r>
      <w:r>
        <w:rPr>
          <w:rFonts w:ascii="Arial" w:hAnsi="Arial" w:cs="Arial"/>
          <w:color w:val="666666"/>
        </w:rPr>
        <w:t>참조하지는</w:t>
      </w:r>
      <w:r>
        <w:rPr>
          <w:rFonts w:ascii="Arial" w:hAnsi="Arial" w:cs="Arial"/>
          <w:color w:val="666666"/>
        </w:rPr>
        <w:t xml:space="preserve"> </w:t>
      </w:r>
      <w:r>
        <w:rPr>
          <w:rFonts w:ascii="Arial" w:hAnsi="Arial" w:cs="Arial"/>
          <w:color w:val="666666"/>
        </w:rPr>
        <w:t>않는다</w:t>
      </w:r>
      <w:r>
        <w:rPr>
          <w:rFonts w:ascii="Arial" w:hAnsi="Arial" w:cs="Arial"/>
          <w:color w:val="666666"/>
        </w:rPr>
        <w:t>.)</w:t>
      </w:r>
    </w:p>
    <w:p w:rsidR="00F57C14" w:rsidRDefault="00F57C14" w:rsidP="00F57C14">
      <w:pPr>
        <w:pStyle w:val="a6"/>
        <w:shd w:val="clear" w:color="auto" w:fill="FFFFFF"/>
        <w:spacing w:before="0" w:beforeAutospacing="0" w:after="0" w:afterAutospacing="0"/>
        <w:rPr>
          <w:rFonts w:ascii="Arial" w:hAnsi="Arial" w:cs="Arial"/>
          <w:color w:val="666666"/>
        </w:rPr>
      </w:pP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/etc/apache2/sites-enabled/</w:t>
      </w: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virtual host</w:t>
      </w:r>
      <w:r>
        <w:rPr>
          <w:rFonts w:ascii="Arial" w:hAnsi="Arial" w:cs="Arial"/>
          <w:color w:val="666666"/>
        </w:rPr>
        <w:t>를</w:t>
      </w:r>
      <w:r>
        <w:rPr>
          <w:rFonts w:ascii="Arial" w:hAnsi="Arial" w:cs="Arial"/>
          <w:color w:val="666666"/>
        </w:rPr>
        <w:t xml:space="preserve"> </w:t>
      </w:r>
      <w:r>
        <w:rPr>
          <w:rFonts w:ascii="Arial" w:hAnsi="Arial" w:cs="Arial"/>
          <w:color w:val="666666"/>
        </w:rPr>
        <w:t>이용하기</w:t>
      </w:r>
      <w:r>
        <w:rPr>
          <w:rFonts w:ascii="Arial" w:hAnsi="Arial" w:cs="Arial"/>
          <w:color w:val="666666"/>
        </w:rPr>
        <w:t xml:space="preserve"> </w:t>
      </w:r>
      <w:r>
        <w:rPr>
          <w:rFonts w:ascii="Arial" w:hAnsi="Arial" w:cs="Arial"/>
          <w:color w:val="666666"/>
        </w:rPr>
        <w:t>위한</w:t>
      </w:r>
      <w:r>
        <w:rPr>
          <w:rFonts w:ascii="Arial" w:hAnsi="Arial" w:cs="Arial"/>
          <w:color w:val="666666"/>
        </w:rPr>
        <w:t xml:space="preserve"> </w:t>
      </w:r>
      <w:r>
        <w:rPr>
          <w:rFonts w:ascii="Arial" w:hAnsi="Arial" w:cs="Arial"/>
          <w:color w:val="666666"/>
        </w:rPr>
        <w:t>설정</w:t>
      </w:r>
      <w:r>
        <w:rPr>
          <w:rFonts w:ascii="Arial" w:hAnsi="Arial" w:cs="Arial"/>
          <w:color w:val="666666"/>
        </w:rPr>
        <w:t xml:space="preserve"> </w:t>
      </w:r>
      <w:r>
        <w:rPr>
          <w:rFonts w:ascii="Arial" w:hAnsi="Arial" w:cs="Arial"/>
          <w:color w:val="666666"/>
        </w:rPr>
        <w:t>디렉토리</w:t>
      </w: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 xml:space="preserve">000-default.conf -&gt; ../sites-available/000-default.conf </w:t>
      </w:r>
      <w:r>
        <w:rPr>
          <w:rFonts w:ascii="Arial" w:hAnsi="Arial" w:cs="Arial"/>
          <w:color w:val="666666"/>
        </w:rPr>
        <w:t>와</w:t>
      </w:r>
      <w:r>
        <w:rPr>
          <w:rFonts w:ascii="Arial" w:hAnsi="Arial" w:cs="Arial"/>
          <w:color w:val="666666"/>
        </w:rPr>
        <w:t xml:space="preserve"> </w:t>
      </w:r>
      <w:r>
        <w:rPr>
          <w:rFonts w:ascii="Arial" w:hAnsi="Arial" w:cs="Arial"/>
          <w:color w:val="666666"/>
        </w:rPr>
        <w:t>같이</w:t>
      </w:r>
      <w:r>
        <w:rPr>
          <w:rFonts w:ascii="Arial" w:hAnsi="Arial" w:cs="Arial"/>
          <w:color w:val="666666"/>
        </w:rPr>
        <w:t xml:space="preserve"> </w:t>
      </w:r>
      <w:r>
        <w:rPr>
          <w:rFonts w:ascii="Arial" w:hAnsi="Arial" w:cs="Arial"/>
          <w:color w:val="666666"/>
        </w:rPr>
        <w:t>심볼릭</w:t>
      </w:r>
      <w:r>
        <w:rPr>
          <w:rFonts w:ascii="Arial" w:hAnsi="Arial" w:cs="Arial"/>
          <w:color w:val="666666"/>
        </w:rPr>
        <w:t xml:space="preserve"> </w:t>
      </w:r>
      <w:r>
        <w:rPr>
          <w:rFonts w:ascii="Arial" w:hAnsi="Arial" w:cs="Arial"/>
          <w:color w:val="666666"/>
        </w:rPr>
        <w:t>링크를</w:t>
      </w:r>
      <w:r>
        <w:rPr>
          <w:rFonts w:ascii="Arial" w:hAnsi="Arial" w:cs="Arial"/>
          <w:color w:val="666666"/>
        </w:rPr>
        <w:t xml:space="preserve"> </w:t>
      </w:r>
      <w:r>
        <w:rPr>
          <w:rFonts w:ascii="Arial" w:hAnsi="Arial" w:cs="Arial"/>
          <w:color w:val="666666"/>
        </w:rPr>
        <w:t>이용하여</w:t>
      </w:r>
      <w:r>
        <w:rPr>
          <w:rFonts w:ascii="Arial" w:hAnsi="Arial" w:cs="Arial"/>
          <w:color w:val="666666"/>
        </w:rPr>
        <w:t xml:space="preserve"> sites-available </w:t>
      </w:r>
      <w:r>
        <w:rPr>
          <w:rFonts w:ascii="Arial" w:hAnsi="Arial" w:cs="Arial"/>
          <w:color w:val="666666"/>
        </w:rPr>
        <w:t>디렉토리</w:t>
      </w:r>
      <w:r>
        <w:rPr>
          <w:rFonts w:ascii="Arial" w:hAnsi="Arial" w:cs="Arial"/>
          <w:color w:val="666666"/>
        </w:rPr>
        <w:t xml:space="preserve"> </w:t>
      </w:r>
      <w:r>
        <w:rPr>
          <w:rFonts w:ascii="Arial" w:hAnsi="Arial" w:cs="Arial"/>
          <w:color w:val="666666"/>
        </w:rPr>
        <w:t>파일을</w:t>
      </w:r>
      <w:r>
        <w:rPr>
          <w:rFonts w:ascii="Arial" w:hAnsi="Arial" w:cs="Arial"/>
          <w:color w:val="666666"/>
        </w:rPr>
        <w:t xml:space="preserve"> </w:t>
      </w:r>
      <w:r>
        <w:rPr>
          <w:rFonts w:ascii="Arial" w:hAnsi="Arial" w:cs="Arial"/>
          <w:color w:val="666666"/>
        </w:rPr>
        <w:t>참조하는</w:t>
      </w:r>
      <w:r>
        <w:rPr>
          <w:rFonts w:ascii="Arial" w:hAnsi="Arial" w:cs="Arial"/>
          <w:color w:val="666666"/>
        </w:rPr>
        <w:t xml:space="preserve"> </w:t>
      </w:r>
      <w:r>
        <w:rPr>
          <w:rFonts w:ascii="Arial" w:hAnsi="Arial" w:cs="Arial"/>
          <w:color w:val="666666"/>
        </w:rPr>
        <w:t>방식으로</w:t>
      </w:r>
      <w:r>
        <w:rPr>
          <w:rFonts w:ascii="Arial" w:hAnsi="Arial" w:cs="Arial"/>
          <w:color w:val="666666"/>
        </w:rPr>
        <w:t xml:space="preserve"> </w:t>
      </w:r>
      <w:r>
        <w:rPr>
          <w:rFonts w:ascii="Arial" w:hAnsi="Arial" w:cs="Arial"/>
          <w:color w:val="666666"/>
        </w:rPr>
        <w:t>사용되어진다</w:t>
      </w:r>
      <w:r>
        <w:rPr>
          <w:rFonts w:ascii="Arial" w:hAnsi="Arial" w:cs="Arial"/>
          <w:color w:val="666666"/>
        </w:rPr>
        <w:t>.</w:t>
      </w:r>
    </w:p>
    <w:p w:rsidR="00F57C14" w:rsidRDefault="00F57C14" w:rsidP="00F57C14">
      <w:pPr>
        <w:pStyle w:val="a6"/>
        <w:shd w:val="clear" w:color="auto" w:fill="FFFFFF"/>
        <w:spacing w:before="0" w:beforeAutospacing="0" w:after="0" w:afterAutospacing="0"/>
        <w:rPr>
          <w:rFonts w:ascii="Arial" w:hAnsi="Arial" w:cs="Arial"/>
          <w:color w:val="666666"/>
        </w:rPr>
      </w:pP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/etc/apache2/mods-available/, /etc/apache2/mods-enabled/</w:t>
      </w: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color w:val="666666"/>
        </w:rPr>
        <w:t>모듈</w:t>
      </w:r>
      <w:r>
        <w:rPr>
          <w:rFonts w:ascii="Arial" w:hAnsi="Arial" w:cs="Arial"/>
          <w:color w:val="666666"/>
        </w:rPr>
        <w:t xml:space="preserve"> </w:t>
      </w:r>
      <w:r>
        <w:rPr>
          <w:rFonts w:ascii="Arial" w:hAnsi="Arial" w:cs="Arial"/>
          <w:color w:val="666666"/>
        </w:rPr>
        <w:t>설정</w:t>
      </w:r>
      <w:r>
        <w:rPr>
          <w:rFonts w:ascii="Arial" w:hAnsi="Arial" w:cs="Arial"/>
          <w:color w:val="666666"/>
        </w:rPr>
        <w:t xml:space="preserve"> </w:t>
      </w:r>
      <w:r>
        <w:rPr>
          <w:rFonts w:ascii="Arial" w:hAnsi="Arial" w:cs="Arial"/>
          <w:color w:val="666666"/>
        </w:rPr>
        <w:t>디렉토리</w:t>
      </w:r>
    </w:p>
    <w:p w:rsidR="00F57C14" w:rsidRDefault="00F57C14" w:rsidP="00F57C14">
      <w:pPr>
        <w:pStyle w:val="a6"/>
        <w:shd w:val="clear" w:color="auto" w:fill="FFFFFF"/>
        <w:spacing w:before="0" w:beforeAutospacing="0" w:after="0" w:afterAutospacing="0"/>
        <w:rPr>
          <w:rFonts w:ascii="Arial" w:hAnsi="Arial" w:cs="Arial"/>
          <w:color w:val="666666"/>
        </w:rPr>
      </w:pPr>
    </w:p>
    <w:p w:rsidR="00F57C14" w:rsidRDefault="00F57C14" w:rsidP="00F57C14">
      <w:pPr>
        <w:pStyle w:val="a6"/>
        <w:shd w:val="clear" w:color="auto" w:fill="FFFFFF"/>
        <w:spacing w:before="0" w:beforeAutospacing="0" w:after="0" w:afterAutospacing="0"/>
        <w:rPr>
          <w:rFonts w:ascii="Arial" w:hAnsi="Arial" w:cs="Arial"/>
          <w:color w:val="666666"/>
        </w:rPr>
      </w:pPr>
    </w:p>
    <w:p w:rsidR="00F57C14" w:rsidRDefault="00F57C14" w:rsidP="00F57C14">
      <w:pPr>
        <w:pStyle w:val="a6"/>
        <w:shd w:val="clear" w:color="auto" w:fill="FFFFFF"/>
        <w:spacing w:before="0" w:beforeAutospacing="0" w:after="0" w:afterAutospacing="0"/>
        <w:rPr>
          <w:rFonts w:ascii="Arial" w:hAnsi="Arial" w:cs="Arial"/>
          <w:color w:val="666666"/>
        </w:rPr>
      </w:pPr>
      <w:r>
        <w:rPr>
          <w:rFonts w:ascii="Arial" w:hAnsi="Arial" w:cs="Arial"/>
          <w:b/>
          <w:bCs/>
          <w:color w:val="666666"/>
        </w:rPr>
        <w:t>로그</w:t>
      </w:r>
    </w:p>
    <w:p w:rsidR="00F57C14" w:rsidRDefault="00C9062D" w:rsidP="00F57C14">
      <w:pPr>
        <w:shd w:val="clear" w:color="auto" w:fill="FFFFFF"/>
        <w:rPr>
          <w:rFonts w:ascii="Arial" w:hAnsi="Arial" w:cs="Arial"/>
          <w:color w:val="666666"/>
          <w:sz w:val="21"/>
          <w:szCs w:val="21"/>
        </w:rPr>
      </w:pPr>
      <w:r w:rsidRPr="00C9062D">
        <w:rPr>
          <w:rFonts w:ascii="Arial" w:hAnsi="Arial" w:cs="Arial"/>
          <w:color w:val="666666"/>
          <w:sz w:val="21"/>
          <w:szCs w:val="21"/>
        </w:rPr>
        <w:pict>
          <v:rect id="_x0000_i1032" style="width:0;height:5.25pt" o:hralign="center" o:hrstd="t" o:hr="t" fillcolor="#a0a0a0" stroked="f"/>
        </w:pic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xml:space="preserve">/var/log/apache2 </w:t>
      </w:r>
      <w:r>
        <w:rPr>
          <w:rFonts w:ascii="Arial" w:hAnsi="Arial" w:cs="Arial"/>
          <w:color w:val="666666"/>
        </w:rPr>
        <w:t>디렉토리</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b/>
          <w:bCs/>
          <w:color w:val="666666"/>
        </w:rPr>
        <w:t>시작</w:t>
      </w:r>
      <w:r>
        <w:rPr>
          <w:rFonts w:ascii="Arial" w:hAnsi="Arial" w:cs="Arial"/>
          <w:b/>
          <w:bCs/>
          <w:color w:val="666666"/>
        </w:rPr>
        <w:t>,</w:t>
      </w:r>
      <w:r>
        <w:rPr>
          <w:rFonts w:ascii="Arial" w:hAnsi="Arial" w:cs="Arial"/>
          <w:b/>
          <w:bCs/>
          <w:color w:val="666666"/>
        </w:rPr>
        <w:t>중지</w:t>
      </w:r>
    </w:p>
    <w:p w:rsidR="00F57C14" w:rsidRDefault="00C9062D" w:rsidP="00F57C14">
      <w:pPr>
        <w:shd w:val="clear" w:color="auto" w:fill="FFFFFF"/>
        <w:rPr>
          <w:rFonts w:ascii="Arial" w:hAnsi="Arial" w:cs="Arial"/>
          <w:color w:val="666666"/>
          <w:sz w:val="21"/>
          <w:szCs w:val="21"/>
        </w:rPr>
      </w:pPr>
      <w:r w:rsidRPr="00C9062D">
        <w:rPr>
          <w:rFonts w:ascii="Arial" w:hAnsi="Arial" w:cs="Arial"/>
          <w:color w:val="666666"/>
          <w:sz w:val="21"/>
          <w:szCs w:val="21"/>
        </w:rPr>
        <w:pict>
          <v:rect id="_x0000_i1033" style="width:0;height:5.25pt" o:hralign="center" o:hrstd="t" o:hr="t" fillcolor="#a0a0a0" stroked="f"/>
        </w:pic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xml:space="preserve">root </w:t>
      </w:r>
      <w:r>
        <w:rPr>
          <w:rFonts w:ascii="Arial" w:hAnsi="Arial" w:cs="Arial"/>
          <w:color w:val="666666"/>
        </w:rPr>
        <w:t>로그인</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service apache2 start</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service apache2 stop</w:t>
      </w: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p>
    <w:p w:rsidR="00F57C14" w:rsidRDefault="00F57C14" w:rsidP="00F57C14">
      <w:pPr>
        <w:pStyle w:val="a6"/>
        <w:shd w:val="clear" w:color="auto" w:fill="FFFFFF"/>
        <w:spacing w:before="0" w:beforeAutospacing="0" w:after="0" w:afterAutospacing="0" w:line="420" w:lineRule="atLeast"/>
        <w:rPr>
          <w:rFonts w:ascii="Arial" w:hAnsi="Arial" w:cs="Arial"/>
          <w:color w:val="666666"/>
        </w:rPr>
      </w:pPr>
      <w:r>
        <w:rPr>
          <w:rFonts w:ascii="Arial" w:hAnsi="Arial" w:cs="Arial"/>
          <w:b/>
          <w:bCs/>
          <w:color w:val="666666"/>
        </w:rPr>
        <w:t>버전</w:t>
      </w:r>
      <w:r>
        <w:rPr>
          <w:rFonts w:ascii="Arial" w:hAnsi="Arial" w:cs="Arial"/>
          <w:b/>
          <w:bCs/>
          <w:color w:val="666666"/>
        </w:rPr>
        <w:t xml:space="preserve"> </w:t>
      </w:r>
      <w:r>
        <w:rPr>
          <w:rFonts w:ascii="Arial" w:hAnsi="Arial" w:cs="Arial"/>
          <w:b/>
          <w:bCs/>
          <w:color w:val="666666"/>
        </w:rPr>
        <w:t>확인</w:t>
      </w:r>
    </w:p>
    <w:p w:rsidR="00F57C14" w:rsidRDefault="00C9062D" w:rsidP="00F57C14">
      <w:pPr>
        <w:shd w:val="clear" w:color="auto" w:fill="FFFFFF"/>
        <w:rPr>
          <w:rFonts w:ascii="Arial" w:hAnsi="Arial" w:cs="Arial"/>
          <w:color w:val="666666"/>
          <w:sz w:val="21"/>
          <w:szCs w:val="21"/>
        </w:rPr>
      </w:pPr>
      <w:r w:rsidRPr="00C9062D">
        <w:rPr>
          <w:rFonts w:ascii="Arial" w:hAnsi="Arial" w:cs="Arial"/>
          <w:color w:val="666666"/>
          <w:sz w:val="21"/>
          <w:szCs w:val="21"/>
        </w:rPr>
        <w:pict>
          <v:rect id="_x0000_i1034" style="width:0;height:5.25pt" o:hralign="center" o:hrstd="t" o:hr="t" fillcolor="#a0a0a0" stroked="f"/>
        </w:pic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apachectl -version</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b/>
          <w:bCs/>
          <w:color w:val="666666"/>
        </w:rPr>
        <w:t>모듈</w:t>
      </w:r>
      <w:r>
        <w:rPr>
          <w:rFonts w:ascii="Arial" w:hAnsi="Arial" w:cs="Arial"/>
          <w:b/>
          <w:bCs/>
          <w:color w:val="666666"/>
        </w:rPr>
        <w:t xml:space="preserve"> </w:t>
      </w:r>
      <w:r>
        <w:rPr>
          <w:rFonts w:ascii="Arial" w:hAnsi="Arial" w:cs="Arial"/>
          <w:b/>
          <w:bCs/>
          <w:color w:val="666666"/>
        </w:rPr>
        <w:t>사용</w:t>
      </w:r>
      <w:r>
        <w:rPr>
          <w:rFonts w:ascii="Arial" w:hAnsi="Arial" w:cs="Arial"/>
          <w:b/>
          <w:bCs/>
          <w:color w:val="666666"/>
        </w:rPr>
        <w:t xml:space="preserve"> </w:t>
      </w:r>
      <w:r>
        <w:rPr>
          <w:rFonts w:ascii="Arial" w:hAnsi="Arial" w:cs="Arial"/>
          <w:b/>
          <w:bCs/>
          <w:color w:val="666666"/>
        </w:rPr>
        <w:t>설정</w:t>
      </w:r>
      <w:r>
        <w:rPr>
          <w:rFonts w:ascii="Arial" w:hAnsi="Arial" w:cs="Arial"/>
          <w:b/>
          <w:bCs/>
          <w:color w:val="666666"/>
        </w:rPr>
        <w:t xml:space="preserve"> </w:t>
      </w:r>
      <w:r>
        <w:rPr>
          <w:rFonts w:ascii="Arial" w:hAnsi="Arial" w:cs="Arial"/>
          <w:b/>
          <w:bCs/>
          <w:color w:val="666666"/>
        </w:rPr>
        <w:t>확인</w:t>
      </w:r>
    </w:p>
    <w:p w:rsidR="00F57C14" w:rsidRDefault="00C9062D" w:rsidP="00F57C14">
      <w:pPr>
        <w:shd w:val="clear" w:color="auto" w:fill="FFFFFF"/>
        <w:rPr>
          <w:rFonts w:ascii="Arial" w:hAnsi="Arial" w:cs="Arial"/>
          <w:color w:val="666666"/>
          <w:sz w:val="21"/>
          <w:szCs w:val="21"/>
        </w:rPr>
      </w:pPr>
      <w:r w:rsidRPr="00C9062D">
        <w:rPr>
          <w:rFonts w:ascii="Arial" w:hAnsi="Arial" w:cs="Arial"/>
          <w:color w:val="666666"/>
          <w:sz w:val="21"/>
          <w:szCs w:val="21"/>
        </w:rPr>
        <w:pict>
          <v:rect id="_x0000_i1035" style="width:0;height:5.25pt" o:hralign="center" o:hrstd="t" o:hr="t" fillcolor="#a0a0a0" stroked="f"/>
        </w:pic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apachectl -M</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b/>
          <w:bCs/>
          <w:color w:val="666666"/>
        </w:rPr>
        <w:t xml:space="preserve">Reverse Proxy </w:t>
      </w:r>
      <w:r>
        <w:rPr>
          <w:rFonts w:ascii="Arial" w:hAnsi="Arial" w:cs="Arial"/>
          <w:b/>
          <w:bCs/>
          <w:color w:val="666666"/>
        </w:rPr>
        <w:t>설정</w:t>
      </w:r>
    </w:p>
    <w:p w:rsidR="00F57C14" w:rsidRDefault="00C9062D" w:rsidP="00F57C14">
      <w:pPr>
        <w:shd w:val="clear" w:color="auto" w:fill="FFFFFF"/>
        <w:rPr>
          <w:rFonts w:ascii="Arial" w:hAnsi="Arial" w:cs="Arial"/>
          <w:color w:val="666666"/>
          <w:sz w:val="21"/>
          <w:szCs w:val="21"/>
        </w:rPr>
      </w:pPr>
      <w:r w:rsidRPr="00C9062D">
        <w:rPr>
          <w:rFonts w:ascii="Arial" w:hAnsi="Arial" w:cs="Arial"/>
          <w:color w:val="666666"/>
          <w:sz w:val="21"/>
          <w:szCs w:val="21"/>
        </w:rPr>
        <w:pict>
          <v:rect id="_x0000_i1036" style="width:0;height:5.25pt" o:hralign="center" o:hrstd="t" o:hr="t" fillcolor="#a0a0a0" stroked="f"/>
        </w:pic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xml:space="preserve">mod_proxy </w:t>
      </w:r>
      <w:r>
        <w:rPr>
          <w:rFonts w:ascii="Arial" w:hAnsi="Arial" w:cs="Arial"/>
          <w:color w:val="666666"/>
        </w:rPr>
        <w:t>모듈을</w:t>
      </w:r>
      <w:r>
        <w:rPr>
          <w:rFonts w:ascii="Arial" w:hAnsi="Arial" w:cs="Arial"/>
          <w:color w:val="666666"/>
        </w:rPr>
        <w:t xml:space="preserve"> </w:t>
      </w:r>
      <w:r>
        <w:rPr>
          <w:rFonts w:ascii="Arial" w:hAnsi="Arial" w:cs="Arial"/>
          <w:color w:val="666666"/>
        </w:rPr>
        <w:t>이용해</w:t>
      </w:r>
      <w:r>
        <w:rPr>
          <w:rFonts w:ascii="Arial" w:hAnsi="Arial" w:cs="Arial"/>
          <w:color w:val="666666"/>
        </w:rPr>
        <w:t xml:space="preserve"> Reverse Proxy </w:t>
      </w:r>
      <w:r>
        <w:rPr>
          <w:rFonts w:ascii="Arial" w:hAnsi="Arial" w:cs="Arial"/>
          <w:color w:val="666666"/>
        </w:rPr>
        <w:t>설정을</w:t>
      </w:r>
      <w:r>
        <w:rPr>
          <w:rFonts w:ascii="Arial" w:hAnsi="Arial" w:cs="Arial"/>
          <w:color w:val="666666"/>
        </w:rPr>
        <w:t xml:space="preserve"> </w:t>
      </w:r>
      <w:r>
        <w:rPr>
          <w:rFonts w:ascii="Arial" w:hAnsi="Arial" w:cs="Arial"/>
          <w:color w:val="666666"/>
        </w:rPr>
        <w:t>하겠다</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root</w:t>
      </w:r>
      <w:r>
        <w:rPr>
          <w:rFonts w:ascii="Arial" w:hAnsi="Arial" w:cs="Arial"/>
          <w:color w:val="666666"/>
        </w:rPr>
        <w:t>로</w:t>
      </w:r>
      <w:r>
        <w:rPr>
          <w:rFonts w:ascii="Arial" w:hAnsi="Arial" w:cs="Arial"/>
          <w:color w:val="666666"/>
        </w:rPr>
        <w:t xml:space="preserve"> </w:t>
      </w:r>
      <w:r>
        <w:rPr>
          <w:rFonts w:ascii="Arial" w:hAnsi="Arial" w:cs="Arial"/>
          <w:color w:val="666666"/>
        </w:rPr>
        <w:t>로그인</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xml:space="preserve">a2enmod </w:t>
      </w:r>
      <w:r>
        <w:rPr>
          <w:rFonts w:ascii="Arial" w:hAnsi="Arial" w:cs="Arial"/>
          <w:color w:val="666666"/>
        </w:rPr>
        <w:t>명령어를</w:t>
      </w:r>
      <w:r>
        <w:rPr>
          <w:rFonts w:ascii="Arial" w:hAnsi="Arial" w:cs="Arial"/>
          <w:color w:val="666666"/>
        </w:rPr>
        <w:t xml:space="preserve"> </w:t>
      </w:r>
      <w:r>
        <w:rPr>
          <w:rFonts w:ascii="Arial" w:hAnsi="Arial" w:cs="Arial"/>
          <w:color w:val="666666"/>
        </w:rPr>
        <w:t>통해</w:t>
      </w:r>
      <w:r>
        <w:rPr>
          <w:rFonts w:ascii="Arial" w:hAnsi="Arial" w:cs="Arial"/>
          <w:color w:val="666666"/>
        </w:rPr>
        <w:t xml:space="preserve"> </w:t>
      </w:r>
      <w:r>
        <w:rPr>
          <w:rFonts w:ascii="Arial" w:hAnsi="Arial" w:cs="Arial"/>
          <w:color w:val="666666"/>
        </w:rPr>
        <w:t>아래</w:t>
      </w:r>
      <w:r>
        <w:rPr>
          <w:rFonts w:ascii="Arial" w:hAnsi="Arial" w:cs="Arial"/>
          <w:color w:val="666666"/>
        </w:rPr>
        <w:t xml:space="preserve"> </w:t>
      </w:r>
      <w:r>
        <w:rPr>
          <w:rFonts w:ascii="Arial" w:hAnsi="Arial" w:cs="Arial"/>
          <w:color w:val="666666"/>
        </w:rPr>
        <w:t>모듈</w:t>
      </w:r>
      <w:r>
        <w:rPr>
          <w:rFonts w:ascii="Arial" w:hAnsi="Arial" w:cs="Arial"/>
          <w:color w:val="666666"/>
        </w:rPr>
        <w:t xml:space="preserve"> </w:t>
      </w:r>
      <w:r>
        <w:rPr>
          <w:rFonts w:ascii="Arial" w:hAnsi="Arial" w:cs="Arial"/>
          <w:color w:val="666666"/>
        </w:rPr>
        <w:t>활성화</w:t>
      </w:r>
    </w:p>
    <w:tbl>
      <w:tblPr>
        <w:tblW w:w="0" w:type="auto"/>
        <w:tblCellSpacing w:w="0" w:type="dxa"/>
        <w:shd w:val="clear" w:color="auto" w:fill="FAFAFA"/>
        <w:tblCellMar>
          <w:left w:w="0" w:type="dxa"/>
          <w:right w:w="0" w:type="dxa"/>
        </w:tblCellMar>
        <w:tblLook w:val="04A0"/>
      </w:tblPr>
      <w:tblGrid>
        <w:gridCol w:w="327"/>
        <w:gridCol w:w="2942"/>
        <w:gridCol w:w="170"/>
      </w:tblGrid>
      <w:tr w:rsidR="00F57C14" w:rsidTr="00F57C14">
        <w:trPr>
          <w:tblCellSpacing w:w="0" w:type="dxa"/>
        </w:trPr>
        <w:tc>
          <w:tcPr>
            <w:tcW w:w="0" w:type="auto"/>
            <w:tcBorders>
              <w:right w:val="single" w:sz="12" w:space="0" w:color="E5E5E5"/>
            </w:tcBorders>
            <w:shd w:val="clear" w:color="auto" w:fill="FAFAFA"/>
            <w:tcMar>
              <w:top w:w="90" w:type="dxa"/>
              <w:left w:w="90" w:type="dxa"/>
              <w:bottom w:w="90" w:type="dxa"/>
              <w:right w:w="90" w:type="dxa"/>
            </w:tcMar>
            <w:vAlign w:val="center"/>
            <w:hideMark/>
          </w:tcPr>
          <w:p w:rsidR="00F57C14" w:rsidRDefault="00F57C14" w:rsidP="00F57C14">
            <w:pPr>
              <w:spacing w:line="273" w:lineRule="atLeast"/>
              <w:jc w:val="right"/>
              <w:rPr>
                <w:rFonts w:ascii="Arial" w:hAnsi="Arial" w:cs="Arial"/>
                <w:color w:val="666666"/>
                <w:sz w:val="21"/>
                <w:szCs w:val="21"/>
              </w:rPr>
            </w:pPr>
            <w:r>
              <w:rPr>
                <w:rFonts w:ascii="Arial" w:hAnsi="Arial" w:cs="Arial"/>
                <w:color w:val="666666"/>
                <w:sz w:val="21"/>
                <w:szCs w:val="21"/>
              </w:rPr>
              <w:t>1</w:t>
            </w:r>
          </w:p>
          <w:p w:rsidR="00F57C14" w:rsidRDefault="00F57C14" w:rsidP="00F57C14">
            <w:pPr>
              <w:spacing w:line="273" w:lineRule="atLeast"/>
              <w:jc w:val="right"/>
              <w:rPr>
                <w:rFonts w:ascii="Arial" w:hAnsi="Arial" w:cs="Arial"/>
                <w:color w:val="666666"/>
                <w:sz w:val="21"/>
                <w:szCs w:val="21"/>
              </w:rPr>
            </w:pPr>
            <w:r>
              <w:rPr>
                <w:rFonts w:ascii="Arial" w:hAnsi="Arial" w:cs="Arial"/>
                <w:color w:val="666666"/>
                <w:sz w:val="21"/>
                <w:szCs w:val="21"/>
              </w:rPr>
              <w:t>2</w:t>
            </w:r>
          </w:p>
          <w:p w:rsidR="00F57C14" w:rsidRDefault="00F57C14" w:rsidP="00F57C14">
            <w:pPr>
              <w:spacing w:line="273" w:lineRule="atLeast"/>
              <w:jc w:val="right"/>
              <w:rPr>
                <w:rFonts w:ascii="Arial" w:hAnsi="Arial" w:cs="Arial"/>
                <w:color w:val="666666"/>
                <w:sz w:val="21"/>
                <w:szCs w:val="21"/>
              </w:rPr>
            </w:pPr>
            <w:r>
              <w:rPr>
                <w:rFonts w:ascii="Arial" w:hAnsi="Arial" w:cs="Arial"/>
                <w:color w:val="666666"/>
                <w:sz w:val="21"/>
                <w:szCs w:val="21"/>
              </w:rPr>
              <w:t>3</w:t>
            </w:r>
          </w:p>
          <w:p w:rsidR="00F57C14" w:rsidRDefault="00F57C14" w:rsidP="00F57C14">
            <w:pPr>
              <w:spacing w:line="273" w:lineRule="atLeast"/>
              <w:jc w:val="right"/>
              <w:rPr>
                <w:rFonts w:ascii="Arial" w:eastAsia="굴림" w:hAnsi="Arial" w:cs="Arial"/>
                <w:color w:val="666666"/>
                <w:sz w:val="21"/>
                <w:szCs w:val="21"/>
              </w:rPr>
            </w:pPr>
            <w:r>
              <w:rPr>
                <w:rFonts w:ascii="Arial" w:hAnsi="Arial" w:cs="Arial"/>
                <w:color w:val="666666"/>
                <w:sz w:val="21"/>
                <w:szCs w:val="21"/>
              </w:rPr>
              <w:t>4</w:t>
            </w:r>
          </w:p>
        </w:tc>
        <w:tc>
          <w:tcPr>
            <w:tcW w:w="0" w:type="auto"/>
            <w:shd w:val="clear" w:color="auto" w:fill="FAFAFA"/>
            <w:tcMar>
              <w:top w:w="90" w:type="dxa"/>
              <w:left w:w="0" w:type="dxa"/>
              <w:bottom w:w="90" w:type="dxa"/>
              <w:right w:w="0" w:type="dxa"/>
            </w:tcMar>
            <w:vAlign w:val="center"/>
            <w:hideMark/>
          </w:tcPr>
          <w:p w:rsidR="00F57C14" w:rsidRDefault="00F57C14" w:rsidP="00F57C14">
            <w:pPr>
              <w:spacing w:line="273" w:lineRule="atLeast"/>
              <w:rPr>
                <w:rFonts w:ascii="Arial" w:hAnsi="Arial" w:cs="Arial"/>
                <w:color w:val="010101"/>
                <w:sz w:val="21"/>
                <w:szCs w:val="21"/>
              </w:rPr>
            </w:pPr>
            <w:r>
              <w:rPr>
                <w:rFonts w:ascii="Arial" w:hAnsi="Arial" w:cs="Arial"/>
                <w:color w:val="010101"/>
                <w:sz w:val="21"/>
                <w:szCs w:val="21"/>
              </w:rPr>
              <w:t>a2enmod proxy</w:t>
            </w:r>
          </w:p>
          <w:p w:rsidR="00F57C14" w:rsidRDefault="00F57C14" w:rsidP="00F57C14">
            <w:pPr>
              <w:spacing w:line="273" w:lineRule="atLeast"/>
              <w:rPr>
                <w:rFonts w:ascii="Arial" w:hAnsi="Arial" w:cs="Arial"/>
                <w:color w:val="010101"/>
                <w:sz w:val="21"/>
                <w:szCs w:val="21"/>
              </w:rPr>
            </w:pPr>
            <w:r>
              <w:rPr>
                <w:rFonts w:ascii="Arial" w:hAnsi="Arial" w:cs="Arial"/>
                <w:color w:val="010101"/>
                <w:sz w:val="21"/>
                <w:szCs w:val="21"/>
              </w:rPr>
              <w:t>a2enmod proxy_http</w:t>
            </w:r>
          </w:p>
          <w:p w:rsidR="00F57C14" w:rsidRDefault="00F57C14" w:rsidP="00F57C14">
            <w:pPr>
              <w:spacing w:line="273" w:lineRule="atLeast"/>
              <w:rPr>
                <w:rFonts w:ascii="Arial" w:hAnsi="Arial" w:cs="Arial"/>
                <w:color w:val="010101"/>
                <w:sz w:val="21"/>
                <w:szCs w:val="21"/>
              </w:rPr>
            </w:pPr>
            <w:r>
              <w:rPr>
                <w:rFonts w:ascii="Arial" w:hAnsi="Arial" w:cs="Arial"/>
                <w:color w:val="010101"/>
                <w:sz w:val="21"/>
                <w:szCs w:val="21"/>
              </w:rPr>
              <w:t>a2enmod proxy_balancer</w:t>
            </w:r>
          </w:p>
          <w:p w:rsidR="00F57C14" w:rsidRDefault="00F57C14" w:rsidP="00F57C14">
            <w:pPr>
              <w:spacing w:line="273" w:lineRule="atLeast"/>
              <w:rPr>
                <w:rFonts w:ascii="Arial" w:eastAsia="굴림" w:hAnsi="Arial" w:cs="Arial"/>
                <w:color w:val="010101"/>
                <w:sz w:val="21"/>
                <w:szCs w:val="21"/>
              </w:rPr>
            </w:pPr>
            <w:r>
              <w:rPr>
                <w:rFonts w:ascii="Arial" w:hAnsi="Arial" w:cs="Arial"/>
                <w:color w:val="010101"/>
                <w:sz w:val="21"/>
                <w:szCs w:val="21"/>
              </w:rPr>
              <w:t>a2enmod lbmethod_byrequests</w:t>
            </w:r>
          </w:p>
        </w:tc>
        <w:tc>
          <w:tcPr>
            <w:tcW w:w="0" w:type="auto"/>
            <w:shd w:val="clear" w:color="auto" w:fill="FAFAFA"/>
            <w:tcMar>
              <w:top w:w="0" w:type="dxa"/>
              <w:left w:w="0" w:type="dxa"/>
              <w:bottom w:w="60" w:type="dxa"/>
              <w:right w:w="30" w:type="dxa"/>
            </w:tcMar>
            <w:vAlign w:val="bottom"/>
            <w:hideMark/>
          </w:tcPr>
          <w:p w:rsidR="00F57C14" w:rsidRDefault="00C9062D">
            <w:pPr>
              <w:rPr>
                <w:rFonts w:ascii="Arial" w:eastAsia="굴림" w:hAnsi="Arial" w:cs="Arial"/>
                <w:color w:val="666666"/>
                <w:sz w:val="21"/>
                <w:szCs w:val="21"/>
              </w:rPr>
            </w:pPr>
            <w:hyperlink r:id="rId95" w:anchor="e" w:tgtFrame="_blank" w:history="1">
              <w:r w:rsidR="00F57C14">
                <w:rPr>
                  <w:rStyle w:val="a8"/>
                  <w:rFonts w:ascii="Arial" w:hAnsi="Arial" w:cs="Arial"/>
                  <w:color w:val="FFFFFF"/>
                  <w:sz w:val="14"/>
                  <w:szCs w:val="14"/>
                  <w:shd w:val="clear" w:color="auto" w:fill="E5E5E5"/>
                </w:rPr>
                <w:t>cs</w:t>
              </w:r>
            </w:hyperlink>
          </w:p>
        </w:tc>
      </w:tr>
    </w:tbl>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활성화를</w:t>
      </w:r>
      <w:r>
        <w:rPr>
          <w:rFonts w:ascii="Arial" w:hAnsi="Arial" w:cs="Arial"/>
          <w:color w:val="666666"/>
        </w:rPr>
        <w:t xml:space="preserve"> </w:t>
      </w:r>
      <w:r>
        <w:rPr>
          <w:rFonts w:ascii="Arial" w:hAnsi="Arial" w:cs="Arial"/>
          <w:color w:val="666666"/>
        </w:rPr>
        <w:t>한다고</w:t>
      </w:r>
      <w:r>
        <w:rPr>
          <w:rFonts w:ascii="Arial" w:hAnsi="Arial" w:cs="Arial"/>
          <w:color w:val="666666"/>
        </w:rPr>
        <w:t xml:space="preserve"> </w:t>
      </w:r>
      <w:r>
        <w:rPr>
          <w:rFonts w:ascii="Arial" w:hAnsi="Arial" w:cs="Arial"/>
          <w:color w:val="666666"/>
        </w:rPr>
        <w:t>해서</w:t>
      </w:r>
      <w:r>
        <w:rPr>
          <w:rFonts w:ascii="Arial" w:hAnsi="Arial" w:cs="Arial"/>
          <w:color w:val="666666"/>
        </w:rPr>
        <w:t xml:space="preserve"> </w:t>
      </w:r>
      <w:r>
        <w:rPr>
          <w:rFonts w:ascii="Arial" w:hAnsi="Arial" w:cs="Arial"/>
          <w:color w:val="666666"/>
        </w:rPr>
        <w:t>모듈을</w:t>
      </w:r>
      <w:r>
        <w:rPr>
          <w:rFonts w:ascii="Arial" w:hAnsi="Arial" w:cs="Arial"/>
          <w:color w:val="666666"/>
        </w:rPr>
        <w:t xml:space="preserve"> </w:t>
      </w:r>
      <w:r>
        <w:rPr>
          <w:rFonts w:ascii="Arial" w:hAnsi="Arial" w:cs="Arial"/>
          <w:color w:val="666666"/>
        </w:rPr>
        <w:t>다운로드</w:t>
      </w:r>
      <w:r>
        <w:rPr>
          <w:rFonts w:ascii="Arial" w:hAnsi="Arial" w:cs="Arial"/>
          <w:color w:val="666666"/>
        </w:rPr>
        <w:t xml:space="preserve"> </w:t>
      </w:r>
      <w:r>
        <w:rPr>
          <w:rFonts w:ascii="Arial" w:hAnsi="Arial" w:cs="Arial"/>
          <w:color w:val="666666"/>
        </w:rPr>
        <w:t>받고</w:t>
      </w:r>
      <w:r>
        <w:rPr>
          <w:rFonts w:ascii="Arial" w:hAnsi="Arial" w:cs="Arial"/>
          <w:color w:val="666666"/>
        </w:rPr>
        <w:t xml:space="preserve"> </w:t>
      </w:r>
      <w:r>
        <w:rPr>
          <w:rFonts w:ascii="Arial" w:hAnsi="Arial" w:cs="Arial"/>
          <w:color w:val="666666"/>
        </w:rPr>
        <w:t>설치하는</w:t>
      </w:r>
      <w:r>
        <w:rPr>
          <w:rFonts w:ascii="Arial" w:hAnsi="Arial" w:cs="Arial"/>
          <w:color w:val="666666"/>
        </w:rPr>
        <w:t xml:space="preserve"> </w:t>
      </w:r>
      <w:r>
        <w:rPr>
          <w:rFonts w:ascii="Arial" w:hAnsi="Arial" w:cs="Arial"/>
          <w:color w:val="666666"/>
        </w:rPr>
        <w:t>작업을</w:t>
      </w:r>
      <w:r>
        <w:rPr>
          <w:rFonts w:ascii="Arial" w:hAnsi="Arial" w:cs="Arial"/>
          <w:color w:val="666666"/>
        </w:rPr>
        <w:t xml:space="preserve"> </w:t>
      </w:r>
      <w:r>
        <w:rPr>
          <w:rFonts w:ascii="Arial" w:hAnsi="Arial" w:cs="Arial"/>
          <w:color w:val="666666"/>
        </w:rPr>
        <w:t>하는게</w:t>
      </w:r>
      <w:r>
        <w:rPr>
          <w:rFonts w:ascii="Arial" w:hAnsi="Arial" w:cs="Arial"/>
          <w:color w:val="666666"/>
        </w:rPr>
        <w:t xml:space="preserve"> </w:t>
      </w:r>
      <w:r>
        <w:rPr>
          <w:rFonts w:ascii="Arial" w:hAnsi="Arial" w:cs="Arial"/>
          <w:color w:val="666666"/>
        </w:rPr>
        <w:t>아니다</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단지</w:t>
      </w:r>
      <w:r>
        <w:rPr>
          <w:rFonts w:ascii="Arial" w:hAnsi="Arial" w:cs="Arial"/>
          <w:color w:val="666666"/>
        </w:rPr>
        <w:t xml:space="preserve"> mods-available </w:t>
      </w:r>
      <w:r>
        <w:rPr>
          <w:rFonts w:ascii="Arial" w:hAnsi="Arial" w:cs="Arial"/>
          <w:color w:val="666666"/>
        </w:rPr>
        <w:t>디렉토리에</w:t>
      </w:r>
      <w:r>
        <w:rPr>
          <w:rFonts w:ascii="Arial" w:hAnsi="Arial" w:cs="Arial"/>
          <w:color w:val="666666"/>
        </w:rPr>
        <w:t xml:space="preserve"> </w:t>
      </w:r>
      <w:r>
        <w:rPr>
          <w:rFonts w:ascii="Arial" w:hAnsi="Arial" w:cs="Arial"/>
          <w:color w:val="666666"/>
        </w:rPr>
        <w:t>존재하는</w:t>
      </w:r>
      <w:r>
        <w:rPr>
          <w:rFonts w:ascii="Arial" w:hAnsi="Arial" w:cs="Arial"/>
          <w:color w:val="666666"/>
        </w:rPr>
        <w:t xml:space="preserve"> </w:t>
      </w:r>
      <w:r>
        <w:rPr>
          <w:rFonts w:ascii="Arial" w:hAnsi="Arial" w:cs="Arial"/>
          <w:color w:val="666666"/>
        </w:rPr>
        <w:t>모듈을</w:t>
      </w:r>
      <w:r>
        <w:rPr>
          <w:rFonts w:ascii="Arial" w:hAnsi="Arial" w:cs="Arial"/>
          <w:color w:val="666666"/>
        </w:rPr>
        <w:t xml:space="preserve"> </w:t>
      </w:r>
      <w:r>
        <w:rPr>
          <w:rFonts w:ascii="Arial" w:hAnsi="Arial" w:cs="Arial"/>
          <w:color w:val="666666"/>
        </w:rPr>
        <w:t>사용</w:t>
      </w:r>
      <w:r>
        <w:rPr>
          <w:rFonts w:ascii="Arial" w:hAnsi="Arial" w:cs="Arial"/>
          <w:color w:val="666666"/>
        </w:rPr>
        <w:t xml:space="preserve"> </w:t>
      </w:r>
      <w:r>
        <w:rPr>
          <w:rFonts w:ascii="Arial" w:hAnsi="Arial" w:cs="Arial"/>
          <w:color w:val="666666"/>
        </w:rPr>
        <w:t>가능한</w:t>
      </w:r>
      <w:r>
        <w:rPr>
          <w:rFonts w:ascii="Arial" w:hAnsi="Arial" w:cs="Arial"/>
          <w:color w:val="666666"/>
        </w:rPr>
        <w:t xml:space="preserve"> </w:t>
      </w:r>
      <w:r>
        <w:rPr>
          <w:rFonts w:ascii="Arial" w:hAnsi="Arial" w:cs="Arial"/>
          <w:color w:val="666666"/>
        </w:rPr>
        <w:t>상태로</w:t>
      </w:r>
      <w:r>
        <w:rPr>
          <w:rFonts w:ascii="Arial" w:hAnsi="Arial" w:cs="Arial"/>
          <w:color w:val="666666"/>
        </w:rPr>
        <w:t xml:space="preserve"> </w:t>
      </w:r>
      <w:r>
        <w:rPr>
          <w:rFonts w:ascii="Arial" w:hAnsi="Arial" w:cs="Arial"/>
          <w:color w:val="666666"/>
        </w:rPr>
        <w:t>만들기</w:t>
      </w:r>
      <w:r>
        <w:rPr>
          <w:rFonts w:ascii="Arial" w:hAnsi="Arial" w:cs="Arial"/>
          <w:color w:val="666666"/>
        </w:rPr>
        <w:t xml:space="preserve"> </w:t>
      </w:r>
      <w:r>
        <w:rPr>
          <w:rFonts w:ascii="Arial" w:hAnsi="Arial" w:cs="Arial"/>
          <w:color w:val="666666"/>
        </w:rPr>
        <w:t>위해</w:t>
      </w:r>
      <w:r>
        <w:rPr>
          <w:rFonts w:ascii="Arial" w:hAnsi="Arial" w:cs="Arial"/>
          <w:color w:val="666666"/>
        </w:rPr>
        <w:t xml:space="preserve"> mods-enabled </w:t>
      </w:r>
      <w:r>
        <w:rPr>
          <w:rFonts w:ascii="Arial" w:hAnsi="Arial" w:cs="Arial"/>
          <w:color w:val="666666"/>
        </w:rPr>
        <w:t>하위에</w:t>
      </w:r>
      <w:r>
        <w:rPr>
          <w:rFonts w:ascii="Arial" w:hAnsi="Arial" w:cs="Arial"/>
          <w:color w:val="666666"/>
        </w:rPr>
        <w:t xml:space="preserve"> </w:t>
      </w:r>
      <w:r>
        <w:rPr>
          <w:rFonts w:ascii="Arial" w:hAnsi="Arial" w:cs="Arial"/>
          <w:color w:val="666666"/>
        </w:rPr>
        <w:t>심볼릭</w:t>
      </w:r>
      <w:r>
        <w:rPr>
          <w:rFonts w:ascii="Arial" w:hAnsi="Arial" w:cs="Arial"/>
          <w:color w:val="666666"/>
        </w:rPr>
        <w:t xml:space="preserve"> </w:t>
      </w:r>
      <w:r>
        <w:rPr>
          <w:rFonts w:ascii="Arial" w:hAnsi="Arial" w:cs="Arial"/>
          <w:color w:val="666666"/>
        </w:rPr>
        <w:t>링크를</w:t>
      </w:r>
      <w:r>
        <w:rPr>
          <w:rFonts w:ascii="Arial" w:hAnsi="Arial" w:cs="Arial"/>
          <w:color w:val="666666"/>
        </w:rPr>
        <w:t xml:space="preserve"> </w:t>
      </w:r>
      <w:r>
        <w:rPr>
          <w:rFonts w:ascii="Arial" w:hAnsi="Arial" w:cs="Arial"/>
          <w:color w:val="666666"/>
        </w:rPr>
        <w:t>생성한다</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lastRenderedPageBreak/>
        <w:t xml:space="preserve">Apache </w:t>
      </w:r>
      <w:r>
        <w:rPr>
          <w:rFonts w:ascii="Arial" w:hAnsi="Arial" w:cs="Arial"/>
          <w:color w:val="666666"/>
        </w:rPr>
        <w:t>서버</w:t>
      </w:r>
      <w:r>
        <w:rPr>
          <w:rFonts w:ascii="Arial" w:hAnsi="Arial" w:cs="Arial"/>
          <w:color w:val="666666"/>
        </w:rPr>
        <w:t xml:space="preserve"> </w:t>
      </w:r>
      <w:r>
        <w:rPr>
          <w:rFonts w:ascii="Arial" w:hAnsi="Arial" w:cs="Arial"/>
          <w:color w:val="666666"/>
        </w:rPr>
        <w:t>재시작</w:t>
      </w:r>
      <w:r>
        <w:rPr>
          <w:rFonts w:ascii="Arial" w:hAnsi="Arial" w:cs="Arial"/>
          <w:color w:val="666666"/>
        </w:rPr>
        <w:t xml:space="preserve"> </w:t>
      </w:r>
      <w:r>
        <w:rPr>
          <w:rFonts w:ascii="Arial" w:hAnsi="Arial" w:cs="Arial"/>
          <w:color w:val="666666"/>
        </w:rPr>
        <w:t>하자</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root</w:t>
      </w:r>
      <w:r>
        <w:rPr>
          <w:rFonts w:ascii="Arial" w:hAnsi="Arial" w:cs="Arial"/>
          <w:color w:val="666666"/>
        </w:rPr>
        <w:t>로</w:t>
      </w:r>
      <w:r>
        <w:rPr>
          <w:rFonts w:ascii="Arial" w:hAnsi="Arial" w:cs="Arial"/>
          <w:color w:val="666666"/>
        </w:rPr>
        <w:t xml:space="preserve"> </w:t>
      </w:r>
      <w:r>
        <w:rPr>
          <w:rFonts w:ascii="Arial" w:hAnsi="Arial" w:cs="Arial"/>
          <w:color w:val="666666"/>
        </w:rPr>
        <w:t>로그인</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service apache2 restart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b/>
          <w:bCs/>
          <w:color w:val="666666"/>
        </w:rPr>
        <w:t>궁금</w:t>
      </w:r>
    </w:p>
    <w:p w:rsidR="00F57C14" w:rsidRDefault="00C9062D" w:rsidP="00F57C14">
      <w:pPr>
        <w:shd w:val="clear" w:color="auto" w:fill="FFFFFF"/>
        <w:rPr>
          <w:rFonts w:ascii="Arial" w:hAnsi="Arial" w:cs="Arial"/>
          <w:color w:val="666666"/>
          <w:sz w:val="21"/>
          <w:szCs w:val="21"/>
        </w:rPr>
      </w:pPr>
      <w:r w:rsidRPr="00C9062D">
        <w:rPr>
          <w:rFonts w:ascii="Arial" w:hAnsi="Arial" w:cs="Arial"/>
          <w:color w:val="666666"/>
          <w:sz w:val="21"/>
          <w:szCs w:val="21"/>
        </w:rPr>
        <w:pict>
          <v:rect id="_x0000_i1037" style="width:0;height:5.25pt" o:hralign="center" o:hrstd="t" o:hr="t" fillcolor="#a0a0a0" stroked="f"/>
        </w:pic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b/>
          <w:bCs/>
          <w:color w:val="FFFFFF"/>
          <w:shd w:val="clear" w:color="auto" w:fill="E545D0"/>
        </w:rPr>
        <w:t>1.</w:t>
      </w:r>
      <w:r>
        <w:rPr>
          <w:rFonts w:ascii="Arial" w:hAnsi="Arial" w:cs="Arial"/>
          <w:b/>
          <w:bCs/>
          <w:color w:val="666666"/>
        </w:rPr>
        <w:t> reverse proxy</w:t>
      </w:r>
      <w:r>
        <w:rPr>
          <w:rFonts w:ascii="Arial" w:hAnsi="Arial" w:cs="Arial"/>
          <w:b/>
          <w:bCs/>
          <w:color w:val="666666"/>
        </w:rPr>
        <w:t>와</w:t>
      </w:r>
      <w:r>
        <w:rPr>
          <w:rFonts w:ascii="Arial" w:hAnsi="Arial" w:cs="Arial"/>
          <w:b/>
          <w:bCs/>
          <w:color w:val="666666"/>
        </w:rPr>
        <w:t xml:space="preserve"> forward proxy </w:t>
      </w:r>
      <w:r>
        <w:rPr>
          <w:rFonts w:ascii="Arial" w:hAnsi="Arial" w:cs="Arial"/>
          <w:b/>
          <w:bCs/>
          <w:color w:val="666666"/>
        </w:rPr>
        <w:t>차이</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대게</w:t>
      </w:r>
      <w:r>
        <w:rPr>
          <w:rFonts w:ascii="Arial" w:hAnsi="Arial" w:cs="Arial"/>
          <w:color w:val="666666"/>
        </w:rPr>
        <w:t xml:space="preserve"> </w:t>
      </w:r>
      <w:r>
        <w:rPr>
          <w:rFonts w:ascii="Arial" w:hAnsi="Arial" w:cs="Arial"/>
          <w:color w:val="666666"/>
        </w:rPr>
        <w:t>인터넷에</w:t>
      </w:r>
      <w:r>
        <w:rPr>
          <w:rFonts w:ascii="Arial" w:hAnsi="Arial" w:cs="Arial"/>
          <w:color w:val="666666"/>
        </w:rPr>
        <w:t xml:space="preserve"> </w:t>
      </w:r>
      <w:r>
        <w:rPr>
          <w:rFonts w:ascii="Arial" w:hAnsi="Arial" w:cs="Arial"/>
          <w:color w:val="666666"/>
        </w:rPr>
        <w:t>떠도는</w:t>
      </w:r>
      <w:r>
        <w:rPr>
          <w:rFonts w:ascii="Arial" w:hAnsi="Arial" w:cs="Arial"/>
          <w:color w:val="666666"/>
        </w:rPr>
        <w:t xml:space="preserve"> </w:t>
      </w:r>
      <w:r>
        <w:rPr>
          <w:rFonts w:ascii="Arial" w:hAnsi="Arial" w:cs="Arial"/>
          <w:color w:val="666666"/>
        </w:rPr>
        <w:t>정보를</w:t>
      </w:r>
      <w:r>
        <w:rPr>
          <w:rFonts w:ascii="Arial" w:hAnsi="Arial" w:cs="Arial"/>
          <w:color w:val="666666"/>
        </w:rPr>
        <w:t xml:space="preserve"> </w:t>
      </w:r>
      <w:r>
        <w:rPr>
          <w:rFonts w:ascii="Arial" w:hAnsi="Arial" w:cs="Arial"/>
          <w:color w:val="666666"/>
        </w:rPr>
        <w:t>얻기</w:t>
      </w:r>
      <w:r>
        <w:rPr>
          <w:rFonts w:ascii="Arial" w:hAnsi="Arial" w:cs="Arial"/>
          <w:color w:val="666666"/>
        </w:rPr>
        <w:t xml:space="preserve"> </w:t>
      </w:r>
      <w:r>
        <w:rPr>
          <w:rFonts w:ascii="Arial" w:hAnsi="Arial" w:cs="Arial"/>
          <w:color w:val="666666"/>
        </w:rPr>
        <w:t>위해서는</w:t>
      </w:r>
      <w:r>
        <w:rPr>
          <w:rFonts w:ascii="Arial" w:hAnsi="Arial" w:cs="Arial"/>
          <w:color w:val="666666"/>
        </w:rPr>
        <w:t xml:space="preserve"> </w:t>
      </w:r>
      <w:r>
        <w:rPr>
          <w:rFonts w:ascii="Arial" w:hAnsi="Arial" w:cs="Arial"/>
          <w:color w:val="666666"/>
        </w:rPr>
        <w:t>브라우저를</w:t>
      </w:r>
      <w:r>
        <w:rPr>
          <w:rFonts w:ascii="Arial" w:hAnsi="Arial" w:cs="Arial"/>
          <w:color w:val="666666"/>
        </w:rPr>
        <w:t xml:space="preserve"> </w:t>
      </w:r>
      <w:r>
        <w:rPr>
          <w:rFonts w:ascii="Arial" w:hAnsi="Arial" w:cs="Arial"/>
          <w:color w:val="666666"/>
        </w:rPr>
        <w:t>키고</w:t>
      </w:r>
      <w:r>
        <w:rPr>
          <w:rFonts w:ascii="Arial" w:hAnsi="Arial" w:cs="Arial"/>
          <w:color w:val="666666"/>
        </w:rPr>
        <w:t xml:space="preserve"> </w:t>
      </w:r>
      <w:r>
        <w:rPr>
          <w:rFonts w:ascii="Arial" w:hAnsi="Arial" w:cs="Arial"/>
          <w:color w:val="666666"/>
        </w:rPr>
        <w:t>도메인을</w:t>
      </w:r>
      <w:r>
        <w:rPr>
          <w:rFonts w:ascii="Arial" w:hAnsi="Arial" w:cs="Arial"/>
          <w:color w:val="666666"/>
        </w:rPr>
        <w:t xml:space="preserve"> </w:t>
      </w:r>
      <w:r>
        <w:rPr>
          <w:rFonts w:ascii="Arial" w:hAnsi="Arial" w:cs="Arial"/>
          <w:color w:val="666666"/>
        </w:rPr>
        <w:t>입력한</w:t>
      </w:r>
      <w:r>
        <w:rPr>
          <w:rFonts w:ascii="Arial" w:hAnsi="Arial" w:cs="Arial"/>
          <w:color w:val="666666"/>
        </w:rPr>
        <w:t xml:space="preserve"> </w:t>
      </w:r>
      <w:r>
        <w:rPr>
          <w:rFonts w:ascii="Arial" w:hAnsi="Arial" w:cs="Arial"/>
          <w:color w:val="666666"/>
        </w:rPr>
        <w:t>후</w:t>
      </w:r>
      <w:r>
        <w:rPr>
          <w:rFonts w:ascii="Arial" w:hAnsi="Arial" w:cs="Arial"/>
          <w:color w:val="666666"/>
        </w:rPr>
        <w:t xml:space="preserve"> </w:t>
      </w:r>
      <w:r>
        <w:rPr>
          <w:rFonts w:ascii="Arial" w:hAnsi="Arial" w:cs="Arial"/>
          <w:color w:val="666666"/>
        </w:rPr>
        <w:t>접속하여</w:t>
      </w:r>
      <w:r>
        <w:rPr>
          <w:rFonts w:ascii="Arial" w:hAnsi="Arial" w:cs="Arial"/>
          <w:color w:val="666666"/>
        </w:rPr>
        <w:t xml:space="preserve"> </w:t>
      </w:r>
      <w:r>
        <w:rPr>
          <w:rFonts w:ascii="Arial" w:hAnsi="Arial" w:cs="Arial"/>
          <w:color w:val="666666"/>
        </w:rPr>
        <w:t>내가</w:t>
      </w:r>
      <w:r>
        <w:rPr>
          <w:rFonts w:ascii="Arial" w:hAnsi="Arial" w:cs="Arial"/>
          <w:color w:val="666666"/>
        </w:rPr>
        <w:t xml:space="preserve"> </w:t>
      </w:r>
      <w:r>
        <w:rPr>
          <w:rFonts w:ascii="Arial" w:hAnsi="Arial" w:cs="Arial"/>
          <w:color w:val="666666"/>
        </w:rPr>
        <w:t>원하는</w:t>
      </w:r>
      <w:r>
        <w:rPr>
          <w:rFonts w:ascii="Arial" w:hAnsi="Arial" w:cs="Arial"/>
          <w:color w:val="666666"/>
        </w:rPr>
        <w:t xml:space="preserve"> </w:t>
      </w:r>
      <w:r>
        <w:rPr>
          <w:rFonts w:ascii="Arial" w:hAnsi="Arial" w:cs="Arial"/>
          <w:color w:val="666666"/>
        </w:rPr>
        <w:t>정보를</w:t>
      </w:r>
      <w:r>
        <w:rPr>
          <w:rFonts w:ascii="Arial" w:hAnsi="Arial" w:cs="Arial"/>
          <w:color w:val="666666"/>
        </w:rPr>
        <w:t xml:space="preserve"> </w:t>
      </w:r>
      <w:r>
        <w:rPr>
          <w:rFonts w:ascii="Arial" w:hAnsi="Arial" w:cs="Arial"/>
          <w:color w:val="666666"/>
        </w:rPr>
        <w:t>취득한다</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여기에</w:t>
      </w:r>
      <w:r>
        <w:rPr>
          <w:rFonts w:ascii="Arial" w:hAnsi="Arial" w:cs="Arial"/>
          <w:color w:val="666666"/>
        </w:rPr>
        <w:t xml:space="preserve"> </w:t>
      </w:r>
      <w:r>
        <w:rPr>
          <w:rFonts w:ascii="Arial" w:hAnsi="Arial" w:cs="Arial"/>
          <w:color w:val="666666"/>
        </w:rPr>
        <w:t>브라우저는</w:t>
      </w:r>
      <w:r>
        <w:rPr>
          <w:rFonts w:ascii="Arial" w:hAnsi="Arial" w:cs="Arial"/>
          <w:color w:val="666666"/>
        </w:rPr>
        <w:t xml:space="preserve"> </w:t>
      </w:r>
      <w:r>
        <w:rPr>
          <w:rFonts w:ascii="Arial" w:hAnsi="Arial" w:cs="Arial"/>
          <w:color w:val="666666"/>
        </w:rPr>
        <w:t>요청자가</w:t>
      </w:r>
      <w:r>
        <w:rPr>
          <w:rFonts w:ascii="Arial" w:hAnsi="Arial" w:cs="Arial"/>
          <w:color w:val="666666"/>
        </w:rPr>
        <w:t xml:space="preserve"> </w:t>
      </w:r>
      <w:r>
        <w:rPr>
          <w:rFonts w:ascii="Arial" w:hAnsi="Arial" w:cs="Arial"/>
          <w:color w:val="666666"/>
        </w:rPr>
        <w:t>되고</w:t>
      </w:r>
      <w:r>
        <w:rPr>
          <w:rFonts w:ascii="Arial" w:hAnsi="Arial" w:cs="Arial"/>
          <w:color w:val="666666"/>
        </w:rPr>
        <w:t xml:space="preserve"> </w:t>
      </w:r>
      <w:r>
        <w:rPr>
          <w:rFonts w:ascii="Arial" w:hAnsi="Arial" w:cs="Arial"/>
          <w:color w:val="666666"/>
        </w:rPr>
        <w:t>정보를</w:t>
      </w:r>
      <w:r>
        <w:rPr>
          <w:rFonts w:ascii="Arial" w:hAnsi="Arial" w:cs="Arial"/>
          <w:color w:val="666666"/>
        </w:rPr>
        <w:t xml:space="preserve"> </w:t>
      </w:r>
      <w:r>
        <w:rPr>
          <w:rFonts w:ascii="Arial" w:hAnsi="Arial" w:cs="Arial"/>
          <w:color w:val="666666"/>
        </w:rPr>
        <w:t>제공하는</w:t>
      </w:r>
      <w:r>
        <w:rPr>
          <w:rFonts w:ascii="Arial" w:hAnsi="Arial" w:cs="Arial"/>
          <w:color w:val="666666"/>
        </w:rPr>
        <w:t xml:space="preserve"> </w:t>
      </w:r>
      <w:r>
        <w:rPr>
          <w:rFonts w:ascii="Arial" w:hAnsi="Arial" w:cs="Arial"/>
          <w:color w:val="666666"/>
        </w:rPr>
        <w:t>웹</w:t>
      </w:r>
      <w:r>
        <w:rPr>
          <w:rFonts w:ascii="Arial" w:hAnsi="Arial" w:cs="Arial"/>
          <w:color w:val="666666"/>
        </w:rPr>
        <w:t xml:space="preserve"> </w:t>
      </w:r>
      <w:r>
        <w:rPr>
          <w:rFonts w:ascii="Arial" w:hAnsi="Arial" w:cs="Arial"/>
          <w:color w:val="666666"/>
        </w:rPr>
        <w:t>서버는</w:t>
      </w:r>
      <w:r>
        <w:rPr>
          <w:rFonts w:ascii="Arial" w:hAnsi="Arial" w:cs="Arial"/>
          <w:color w:val="666666"/>
        </w:rPr>
        <w:t xml:space="preserve"> </w:t>
      </w:r>
      <w:r>
        <w:rPr>
          <w:rFonts w:ascii="Arial" w:hAnsi="Arial" w:cs="Arial"/>
          <w:color w:val="666666"/>
        </w:rPr>
        <w:t>응답자가</w:t>
      </w:r>
      <w:r>
        <w:rPr>
          <w:rFonts w:ascii="Arial" w:hAnsi="Arial" w:cs="Arial"/>
          <w:color w:val="666666"/>
        </w:rPr>
        <w:t xml:space="preserve"> </w:t>
      </w:r>
      <w:r>
        <w:rPr>
          <w:rFonts w:ascii="Arial" w:hAnsi="Arial" w:cs="Arial"/>
          <w:color w:val="666666"/>
        </w:rPr>
        <w:t>된다</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forward proxy</w:t>
      </w:r>
      <w:r>
        <w:rPr>
          <w:rFonts w:ascii="Arial" w:hAnsi="Arial" w:cs="Arial"/>
          <w:color w:val="666666"/>
        </w:rPr>
        <w:t>는</w:t>
      </w:r>
      <w:r>
        <w:rPr>
          <w:rFonts w:ascii="Arial" w:hAnsi="Arial" w:cs="Arial"/>
          <w:color w:val="666666"/>
        </w:rPr>
        <w:t xml:space="preserve"> </w:t>
      </w:r>
      <w:r>
        <w:rPr>
          <w:rFonts w:ascii="Arial" w:hAnsi="Arial" w:cs="Arial"/>
          <w:color w:val="666666"/>
        </w:rPr>
        <w:t>요청자</w:t>
      </w:r>
      <w:r>
        <w:rPr>
          <w:rFonts w:ascii="Arial" w:hAnsi="Arial" w:cs="Arial"/>
          <w:color w:val="666666"/>
        </w:rPr>
        <w:t xml:space="preserve"> </w:t>
      </w:r>
      <w:r>
        <w:rPr>
          <w:rFonts w:ascii="Arial" w:hAnsi="Arial" w:cs="Arial"/>
          <w:color w:val="666666"/>
        </w:rPr>
        <w:t>앞단에</w:t>
      </w:r>
      <w:r>
        <w:rPr>
          <w:rFonts w:ascii="Arial" w:hAnsi="Arial" w:cs="Arial"/>
          <w:color w:val="666666"/>
        </w:rPr>
        <w:t xml:space="preserve"> </w:t>
      </w:r>
      <w:r>
        <w:rPr>
          <w:rFonts w:ascii="Arial" w:hAnsi="Arial" w:cs="Arial"/>
          <w:color w:val="666666"/>
        </w:rPr>
        <w:t>위치하고</w:t>
      </w:r>
      <w:r>
        <w:rPr>
          <w:rFonts w:ascii="Arial" w:hAnsi="Arial" w:cs="Arial"/>
          <w:color w:val="666666"/>
        </w:rPr>
        <w:t xml:space="preserve"> </w:t>
      </w:r>
      <w:r>
        <w:rPr>
          <w:rFonts w:ascii="Arial" w:hAnsi="Arial" w:cs="Arial"/>
          <w:color w:val="666666"/>
        </w:rPr>
        <w:t>있는</w:t>
      </w:r>
      <w:r>
        <w:rPr>
          <w:rFonts w:ascii="Arial" w:hAnsi="Arial" w:cs="Arial"/>
          <w:color w:val="666666"/>
        </w:rPr>
        <w:t xml:space="preserve"> </w:t>
      </w:r>
      <w:r>
        <w:rPr>
          <w:rFonts w:ascii="Arial" w:hAnsi="Arial" w:cs="Arial"/>
          <w:color w:val="666666"/>
        </w:rPr>
        <w:t>서버를</w:t>
      </w:r>
      <w:r>
        <w:rPr>
          <w:rFonts w:ascii="Arial" w:hAnsi="Arial" w:cs="Arial"/>
          <w:color w:val="666666"/>
        </w:rPr>
        <w:t xml:space="preserve"> </w:t>
      </w:r>
      <w:r>
        <w:rPr>
          <w:rFonts w:ascii="Arial" w:hAnsi="Arial" w:cs="Arial"/>
          <w:color w:val="666666"/>
        </w:rPr>
        <w:t>말하는</w:t>
      </w:r>
      <w:r>
        <w:rPr>
          <w:rFonts w:ascii="Arial" w:hAnsi="Arial" w:cs="Arial"/>
          <w:color w:val="666666"/>
        </w:rPr>
        <w:t xml:space="preserve"> </w:t>
      </w:r>
      <w:r>
        <w:rPr>
          <w:rFonts w:ascii="Arial" w:hAnsi="Arial" w:cs="Arial"/>
          <w:color w:val="666666"/>
        </w:rPr>
        <w:t>것이고</w:t>
      </w:r>
      <w:r>
        <w:rPr>
          <w:rFonts w:ascii="Arial" w:hAnsi="Arial" w:cs="Arial"/>
          <w:color w:val="666666"/>
        </w:rPr>
        <w:t xml:space="preserve"> reverse proxy</w:t>
      </w:r>
      <w:r>
        <w:rPr>
          <w:rFonts w:ascii="Arial" w:hAnsi="Arial" w:cs="Arial"/>
          <w:color w:val="666666"/>
        </w:rPr>
        <w:t>는</w:t>
      </w:r>
      <w:r>
        <w:rPr>
          <w:rFonts w:ascii="Arial" w:hAnsi="Arial" w:cs="Arial"/>
          <w:color w:val="666666"/>
        </w:rPr>
        <w:t xml:space="preserve"> </w:t>
      </w:r>
      <w:r>
        <w:rPr>
          <w:rFonts w:ascii="Arial" w:hAnsi="Arial" w:cs="Arial"/>
          <w:color w:val="666666"/>
        </w:rPr>
        <w:t>응답자</w:t>
      </w:r>
      <w:r>
        <w:rPr>
          <w:rFonts w:ascii="Arial" w:hAnsi="Arial" w:cs="Arial"/>
          <w:color w:val="666666"/>
        </w:rPr>
        <w:t xml:space="preserve"> </w:t>
      </w:r>
      <w:r>
        <w:rPr>
          <w:rFonts w:ascii="Arial" w:hAnsi="Arial" w:cs="Arial"/>
          <w:color w:val="666666"/>
        </w:rPr>
        <w:t>앞단에</w:t>
      </w:r>
      <w:r>
        <w:rPr>
          <w:rFonts w:ascii="Arial" w:hAnsi="Arial" w:cs="Arial"/>
          <w:color w:val="666666"/>
        </w:rPr>
        <w:t xml:space="preserve"> </w:t>
      </w:r>
      <w:r>
        <w:rPr>
          <w:rFonts w:ascii="Arial" w:hAnsi="Arial" w:cs="Arial"/>
          <w:color w:val="666666"/>
        </w:rPr>
        <w:t>위치한다</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여기서</w:t>
      </w:r>
      <w:r>
        <w:rPr>
          <w:rFonts w:ascii="Arial" w:hAnsi="Arial" w:cs="Arial"/>
          <w:color w:val="666666"/>
        </w:rPr>
        <w:t xml:space="preserve"> </w:t>
      </w:r>
      <w:r>
        <w:rPr>
          <w:rFonts w:ascii="Arial" w:hAnsi="Arial" w:cs="Arial"/>
          <w:color w:val="666666"/>
        </w:rPr>
        <w:t>궁금한</w:t>
      </w:r>
      <w:r>
        <w:rPr>
          <w:rFonts w:ascii="Arial" w:hAnsi="Arial" w:cs="Arial"/>
          <w:color w:val="666666"/>
        </w:rPr>
        <w:t xml:space="preserve"> </w:t>
      </w:r>
      <w:r>
        <w:rPr>
          <w:rFonts w:ascii="Arial" w:hAnsi="Arial" w:cs="Arial"/>
          <w:color w:val="666666"/>
        </w:rPr>
        <w:t>것은</w:t>
      </w:r>
      <w:r>
        <w:rPr>
          <w:rFonts w:ascii="Arial" w:hAnsi="Arial" w:cs="Arial"/>
          <w:color w:val="666666"/>
        </w:rPr>
        <w:t xml:space="preserve"> reverse</w:t>
      </w:r>
      <w:r>
        <w:rPr>
          <w:rFonts w:ascii="Arial" w:hAnsi="Arial" w:cs="Arial"/>
          <w:color w:val="666666"/>
        </w:rPr>
        <w:t>라는</w:t>
      </w:r>
      <w:r>
        <w:rPr>
          <w:rFonts w:ascii="Arial" w:hAnsi="Arial" w:cs="Arial"/>
          <w:color w:val="666666"/>
        </w:rPr>
        <w:t xml:space="preserve"> </w:t>
      </w:r>
      <w:r>
        <w:rPr>
          <w:rFonts w:ascii="Arial" w:hAnsi="Arial" w:cs="Arial"/>
          <w:color w:val="666666"/>
        </w:rPr>
        <w:t>단어가</w:t>
      </w:r>
      <w:r>
        <w:rPr>
          <w:rFonts w:ascii="Arial" w:hAnsi="Arial" w:cs="Arial"/>
          <w:color w:val="666666"/>
        </w:rPr>
        <w:t xml:space="preserve"> </w:t>
      </w:r>
      <w:r>
        <w:rPr>
          <w:rFonts w:ascii="Arial" w:hAnsi="Arial" w:cs="Arial"/>
          <w:color w:val="666666"/>
        </w:rPr>
        <w:t>왜</w:t>
      </w:r>
      <w:r>
        <w:rPr>
          <w:rFonts w:ascii="Arial" w:hAnsi="Arial" w:cs="Arial"/>
          <w:color w:val="666666"/>
        </w:rPr>
        <w:t xml:space="preserve"> </w:t>
      </w:r>
      <w:r>
        <w:rPr>
          <w:rFonts w:ascii="Arial" w:hAnsi="Arial" w:cs="Arial"/>
          <w:color w:val="666666"/>
        </w:rPr>
        <w:t>붙었냐는</w:t>
      </w:r>
      <w:r>
        <w:rPr>
          <w:rFonts w:ascii="Arial" w:hAnsi="Arial" w:cs="Arial"/>
          <w:color w:val="666666"/>
        </w:rPr>
        <w:t xml:space="preserve"> </w:t>
      </w:r>
      <w:r>
        <w:rPr>
          <w:rFonts w:ascii="Arial" w:hAnsi="Arial" w:cs="Arial"/>
          <w:color w:val="666666"/>
        </w:rPr>
        <w:t>것인데</w:t>
      </w:r>
      <w:r>
        <w:rPr>
          <w:rFonts w:ascii="Arial" w:hAnsi="Arial" w:cs="Arial"/>
          <w:color w:val="666666"/>
        </w:rPr>
        <w:t xml:space="preserve">.. </w:t>
      </w:r>
      <w:r>
        <w:rPr>
          <w:rFonts w:ascii="Arial" w:hAnsi="Arial" w:cs="Arial"/>
          <w:color w:val="666666"/>
        </w:rPr>
        <w:t>이유는</w:t>
      </w:r>
      <w:r>
        <w:rPr>
          <w:rFonts w:ascii="Arial" w:hAnsi="Arial" w:cs="Arial"/>
          <w:color w:val="666666"/>
        </w:rPr>
        <w:t xml:space="preserve"> </w:t>
      </w:r>
      <w:r>
        <w:rPr>
          <w:rFonts w:ascii="Arial" w:hAnsi="Arial" w:cs="Arial"/>
          <w:color w:val="666666"/>
        </w:rPr>
        <w:t>아래</w:t>
      </w:r>
      <w:r>
        <w:rPr>
          <w:rFonts w:ascii="Arial" w:hAnsi="Arial" w:cs="Arial"/>
          <w:color w:val="666666"/>
        </w:rPr>
        <w:t xml:space="preserve"> </w:t>
      </w:r>
      <w:r>
        <w:rPr>
          <w:rFonts w:ascii="Arial" w:hAnsi="Arial" w:cs="Arial"/>
          <w:color w:val="666666"/>
        </w:rPr>
        <w:t>흐름을</w:t>
      </w:r>
      <w:r>
        <w:rPr>
          <w:rFonts w:ascii="Arial" w:hAnsi="Arial" w:cs="Arial"/>
          <w:color w:val="666666"/>
        </w:rPr>
        <w:t xml:space="preserve"> </w:t>
      </w:r>
      <w:r>
        <w:rPr>
          <w:rFonts w:ascii="Arial" w:hAnsi="Arial" w:cs="Arial"/>
          <w:color w:val="666666"/>
        </w:rPr>
        <w:t>보면</w:t>
      </w:r>
      <w:r>
        <w:rPr>
          <w:rFonts w:ascii="Arial" w:hAnsi="Arial" w:cs="Arial"/>
          <w:color w:val="666666"/>
        </w:rPr>
        <w:t xml:space="preserve"> </w:t>
      </w:r>
      <w:r>
        <w:rPr>
          <w:rFonts w:ascii="Arial" w:hAnsi="Arial" w:cs="Arial"/>
          <w:color w:val="666666"/>
        </w:rPr>
        <w:t>쉽게</w:t>
      </w:r>
      <w:r>
        <w:rPr>
          <w:rFonts w:ascii="Arial" w:hAnsi="Arial" w:cs="Arial"/>
          <w:color w:val="666666"/>
        </w:rPr>
        <w:t xml:space="preserve"> </w:t>
      </w:r>
      <w:r>
        <w:rPr>
          <w:rFonts w:ascii="Arial" w:hAnsi="Arial" w:cs="Arial"/>
          <w:color w:val="666666"/>
        </w:rPr>
        <w:t>알</w:t>
      </w:r>
      <w:r>
        <w:rPr>
          <w:rFonts w:ascii="Arial" w:hAnsi="Arial" w:cs="Arial"/>
          <w:color w:val="666666"/>
        </w:rPr>
        <w:t xml:space="preserve"> </w:t>
      </w:r>
      <w:r>
        <w:rPr>
          <w:rFonts w:ascii="Arial" w:hAnsi="Arial" w:cs="Arial"/>
          <w:color w:val="666666"/>
        </w:rPr>
        <w:t>수</w:t>
      </w:r>
      <w:r>
        <w:rPr>
          <w:rFonts w:ascii="Arial" w:hAnsi="Arial" w:cs="Arial"/>
          <w:color w:val="666666"/>
        </w:rPr>
        <w:t xml:space="preserve"> </w:t>
      </w:r>
      <w:r>
        <w:rPr>
          <w:rFonts w:ascii="Arial" w:hAnsi="Arial" w:cs="Arial"/>
          <w:color w:val="666666"/>
        </w:rPr>
        <w:t>있다</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noProof/>
          <w:color w:val="666666"/>
        </w:rPr>
        <w:drawing>
          <wp:inline distT="0" distB="0" distL="0" distR="0">
            <wp:extent cx="5715000" cy="3114675"/>
            <wp:effectExtent l="19050" t="0" r="0" b="0"/>
            <wp:docPr id="44" name="그림 36" descr="http://cfile28.uf.tistory.com/image/99C9FF3359BB30F41D4A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cfile28.uf.tistory.com/image/99C9FF3359BB30F41D4AEE"/>
                    <pic:cNvPicPr>
                      <a:picLocks noChangeAspect="1" noChangeArrowheads="1"/>
                    </pic:cNvPicPr>
                  </pic:nvPicPr>
                  <pic:blipFill>
                    <a:blip r:embed="rId96" cstate="print"/>
                    <a:srcRect/>
                    <a:stretch>
                      <a:fillRect/>
                    </a:stretch>
                  </pic:blipFill>
                  <pic:spPr bwMode="auto">
                    <a:xfrm>
                      <a:off x="0" y="0"/>
                      <a:ext cx="5715000" cy="3114675"/>
                    </a:xfrm>
                    <a:prstGeom prst="rect">
                      <a:avLst/>
                    </a:prstGeom>
                    <a:noFill/>
                    <a:ln w="9525">
                      <a:noFill/>
                      <a:miter lim="800000"/>
                      <a:headEnd/>
                      <a:tailEnd/>
                    </a:ln>
                  </pic:spPr>
                </pic:pic>
              </a:graphicData>
            </a:graphic>
          </wp:inline>
        </w:drawing>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server</w:t>
      </w:r>
      <w:r>
        <w:rPr>
          <w:rFonts w:ascii="Arial" w:hAnsi="Arial" w:cs="Arial"/>
          <w:color w:val="666666"/>
        </w:rPr>
        <w:t>의</w:t>
      </w:r>
      <w:r>
        <w:rPr>
          <w:rFonts w:ascii="Arial" w:hAnsi="Arial" w:cs="Arial"/>
          <w:color w:val="666666"/>
        </w:rPr>
        <w:t xml:space="preserve"> </w:t>
      </w:r>
      <w:r>
        <w:rPr>
          <w:rFonts w:ascii="Arial" w:hAnsi="Arial" w:cs="Arial"/>
          <w:color w:val="666666"/>
        </w:rPr>
        <w:t>전면에</w:t>
      </w:r>
      <w:r>
        <w:rPr>
          <w:rFonts w:ascii="Arial" w:hAnsi="Arial" w:cs="Arial"/>
          <w:color w:val="666666"/>
        </w:rPr>
        <w:t xml:space="preserve"> </w:t>
      </w:r>
      <w:r>
        <w:rPr>
          <w:rFonts w:ascii="Arial" w:hAnsi="Arial" w:cs="Arial"/>
          <w:color w:val="666666"/>
        </w:rPr>
        <w:t>위치하고</w:t>
      </w:r>
      <w:r>
        <w:rPr>
          <w:rFonts w:ascii="Arial" w:hAnsi="Arial" w:cs="Arial"/>
          <w:color w:val="666666"/>
        </w:rPr>
        <w:t xml:space="preserve"> </w:t>
      </w:r>
      <w:r>
        <w:rPr>
          <w:rFonts w:ascii="Arial" w:hAnsi="Arial" w:cs="Arial"/>
          <w:color w:val="666666"/>
        </w:rPr>
        <w:t>있는</w:t>
      </w:r>
      <w:r>
        <w:rPr>
          <w:rFonts w:ascii="Arial" w:hAnsi="Arial" w:cs="Arial"/>
          <w:color w:val="666666"/>
        </w:rPr>
        <w:t xml:space="preserve"> reverse proxy</w:t>
      </w:r>
      <w:r>
        <w:rPr>
          <w:rFonts w:ascii="Arial" w:hAnsi="Arial" w:cs="Arial"/>
          <w:color w:val="666666"/>
        </w:rPr>
        <w:t>는</w:t>
      </w:r>
      <w:r>
        <w:rPr>
          <w:rFonts w:ascii="Arial" w:hAnsi="Arial" w:cs="Arial"/>
          <w:color w:val="666666"/>
        </w:rPr>
        <w:t xml:space="preserve"> </w:t>
      </w:r>
      <w:r>
        <w:rPr>
          <w:rFonts w:ascii="Arial" w:hAnsi="Arial" w:cs="Arial"/>
          <w:color w:val="666666"/>
        </w:rPr>
        <w:t>요청자의</w:t>
      </w:r>
      <w:r>
        <w:rPr>
          <w:rFonts w:ascii="Arial" w:hAnsi="Arial" w:cs="Arial"/>
          <w:color w:val="666666"/>
        </w:rPr>
        <w:t xml:space="preserve"> </w:t>
      </w:r>
      <w:r>
        <w:rPr>
          <w:rFonts w:ascii="Arial" w:hAnsi="Arial" w:cs="Arial"/>
          <w:color w:val="666666"/>
        </w:rPr>
        <w:t>요청을</w:t>
      </w:r>
      <w:r>
        <w:rPr>
          <w:rFonts w:ascii="Arial" w:hAnsi="Arial" w:cs="Arial"/>
          <w:color w:val="666666"/>
        </w:rPr>
        <w:t xml:space="preserve"> </w:t>
      </w:r>
      <w:r>
        <w:rPr>
          <w:rFonts w:ascii="Arial" w:hAnsi="Arial" w:cs="Arial"/>
          <w:color w:val="666666"/>
        </w:rPr>
        <w:t>받아서</w:t>
      </w:r>
      <w:r>
        <w:rPr>
          <w:rFonts w:ascii="Arial" w:hAnsi="Arial" w:cs="Arial"/>
          <w:color w:val="666666"/>
        </w:rPr>
        <w:t xml:space="preserve"> </w:t>
      </w:r>
      <w:r>
        <w:rPr>
          <w:rFonts w:ascii="Arial" w:hAnsi="Arial" w:cs="Arial"/>
          <w:color w:val="666666"/>
        </w:rPr>
        <w:t>서버로</w:t>
      </w:r>
      <w:r>
        <w:rPr>
          <w:rFonts w:ascii="Arial" w:hAnsi="Arial" w:cs="Arial"/>
          <w:color w:val="666666"/>
        </w:rPr>
        <w:t xml:space="preserve"> </w:t>
      </w:r>
      <w:r>
        <w:rPr>
          <w:rFonts w:ascii="Arial" w:hAnsi="Arial" w:cs="Arial"/>
          <w:color w:val="666666"/>
        </w:rPr>
        <w:t>보내주기</w:t>
      </w:r>
      <w:r>
        <w:rPr>
          <w:rFonts w:ascii="Arial" w:hAnsi="Arial" w:cs="Arial"/>
          <w:color w:val="666666"/>
        </w:rPr>
        <w:t xml:space="preserve"> </w:t>
      </w:r>
      <w:r>
        <w:rPr>
          <w:rFonts w:ascii="Arial" w:hAnsi="Arial" w:cs="Arial"/>
          <w:color w:val="666666"/>
        </w:rPr>
        <w:t>때문에</w:t>
      </w:r>
      <w:r>
        <w:rPr>
          <w:rFonts w:ascii="Arial" w:hAnsi="Arial" w:cs="Arial"/>
          <w:color w:val="666666"/>
        </w:rPr>
        <w:t xml:space="preserve"> reverse</w:t>
      </w:r>
      <w:r>
        <w:rPr>
          <w:rFonts w:ascii="Arial" w:hAnsi="Arial" w:cs="Arial"/>
          <w:color w:val="666666"/>
        </w:rPr>
        <w:t>라는</w:t>
      </w:r>
      <w:r>
        <w:rPr>
          <w:rFonts w:ascii="Arial" w:hAnsi="Arial" w:cs="Arial"/>
          <w:color w:val="666666"/>
        </w:rPr>
        <w:t xml:space="preserve"> </w:t>
      </w:r>
      <w:r>
        <w:rPr>
          <w:rFonts w:ascii="Arial" w:hAnsi="Arial" w:cs="Arial"/>
          <w:color w:val="666666"/>
        </w:rPr>
        <w:t>단어가</w:t>
      </w:r>
      <w:r>
        <w:rPr>
          <w:rFonts w:ascii="Arial" w:hAnsi="Arial" w:cs="Arial"/>
          <w:color w:val="666666"/>
        </w:rPr>
        <w:t xml:space="preserve"> </w:t>
      </w:r>
      <w:r>
        <w:rPr>
          <w:rFonts w:ascii="Arial" w:hAnsi="Arial" w:cs="Arial"/>
          <w:color w:val="666666"/>
        </w:rPr>
        <w:t>붙은</w:t>
      </w:r>
      <w:r>
        <w:rPr>
          <w:rFonts w:ascii="Arial" w:hAnsi="Arial" w:cs="Arial"/>
          <w:color w:val="666666"/>
        </w:rPr>
        <w:t xml:space="preserve"> </w:t>
      </w:r>
      <w:r>
        <w:rPr>
          <w:rFonts w:ascii="Arial" w:hAnsi="Arial" w:cs="Arial"/>
          <w:color w:val="666666"/>
        </w:rPr>
        <w:t>것으로</w:t>
      </w:r>
      <w:r>
        <w:rPr>
          <w:rFonts w:ascii="Arial" w:hAnsi="Arial" w:cs="Arial"/>
          <w:color w:val="666666"/>
        </w:rPr>
        <w:t xml:space="preserve"> </w:t>
      </w:r>
      <w:r>
        <w:rPr>
          <w:rFonts w:ascii="Arial" w:hAnsi="Arial" w:cs="Arial"/>
          <w:color w:val="666666"/>
        </w:rPr>
        <w:t>이해하면</w:t>
      </w:r>
      <w:r>
        <w:rPr>
          <w:rFonts w:ascii="Arial" w:hAnsi="Arial" w:cs="Arial"/>
          <w:color w:val="666666"/>
        </w:rPr>
        <w:t xml:space="preserve"> </w:t>
      </w:r>
      <w:r>
        <w:rPr>
          <w:rFonts w:ascii="Arial" w:hAnsi="Arial" w:cs="Arial"/>
          <w:color w:val="666666"/>
        </w:rPr>
        <w:t>되겠다</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 xml:space="preserve">L4, L7 </w:t>
      </w:r>
      <w:r>
        <w:rPr>
          <w:rFonts w:ascii="Arial" w:hAnsi="Arial" w:cs="Arial"/>
          <w:color w:val="666666"/>
        </w:rPr>
        <w:t>스위치도</w:t>
      </w:r>
      <w:r>
        <w:rPr>
          <w:rFonts w:ascii="Arial" w:hAnsi="Arial" w:cs="Arial"/>
          <w:color w:val="666666"/>
        </w:rPr>
        <w:t xml:space="preserve"> </w:t>
      </w:r>
      <w:r>
        <w:rPr>
          <w:rFonts w:ascii="Arial" w:hAnsi="Arial" w:cs="Arial"/>
          <w:color w:val="666666"/>
        </w:rPr>
        <w:t>어찌보면</w:t>
      </w:r>
      <w:r>
        <w:rPr>
          <w:rFonts w:ascii="Arial" w:hAnsi="Arial" w:cs="Arial"/>
          <w:color w:val="666666"/>
        </w:rPr>
        <w:t xml:space="preserve"> reverse proxy</w:t>
      </w:r>
      <w:r>
        <w:rPr>
          <w:rFonts w:ascii="Arial" w:hAnsi="Arial" w:cs="Arial"/>
          <w:color w:val="666666"/>
        </w:rPr>
        <w:t>라고</w:t>
      </w:r>
      <w:r>
        <w:rPr>
          <w:rFonts w:ascii="Arial" w:hAnsi="Arial" w:cs="Arial"/>
          <w:color w:val="666666"/>
        </w:rPr>
        <w:t xml:space="preserve"> </w:t>
      </w:r>
      <w:r>
        <w:rPr>
          <w:rFonts w:ascii="Arial" w:hAnsi="Arial" w:cs="Arial"/>
          <w:color w:val="666666"/>
        </w:rPr>
        <w:t>할</w:t>
      </w:r>
      <w:r>
        <w:rPr>
          <w:rFonts w:ascii="Arial" w:hAnsi="Arial" w:cs="Arial"/>
          <w:color w:val="666666"/>
        </w:rPr>
        <w:t xml:space="preserve"> </w:t>
      </w:r>
      <w:r>
        <w:rPr>
          <w:rFonts w:ascii="Arial" w:hAnsi="Arial" w:cs="Arial"/>
          <w:color w:val="666666"/>
        </w:rPr>
        <w:t>수</w:t>
      </w:r>
      <w:r>
        <w:rPr>
          <w:rFonts w:ascii="Arial" w:hAnsi="Arial" w:cs="Arial"/>
          <w:color w:val="666666"/>
        </w:rPr>
        <w:t xml:space="preserve"> </w:t>
      </w:r>
      <w:r>
        <w:rPr>
          <w:rFonts w:ascii="Arial" w:hAnsi="Arial" w:cs="Arial"/>
          <w:color w:val="666666"/>
        </w:rPr>
        <w:t>있겠다</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b/>
          <w:bCs/>
          <w:color w:val="FFFFFF"/>
          <w:shd w:val="clear" w:color="auto" w:fill="E545D0"/>
        </w:rPr>
        <w:t>2.</w:t>
      </w:r>
      <w:r>
        <w:rPr>
          <w:rFonts w:ascii="Arial" w:hAnsi="Arial" w:cs="Arial"/>
          <w:b/>
          <w:bCs/>
          <w:color w:val="666666"/>
        </w:rPr>
        <w:t> reverse proxy</w:t>
      </w:r>
      <w:r>
        <w:rPr>
          <w:rFonts w:ascii="Arial" w:hAnsi="Arial" w:cs="Arial"/>
          <w:b/>
          <w:bCs/>
          <w:color w:val="666666"/>
        </w:rPr>
        <w:t>의</w:t>
      </w:r>
      <w:r>
        <w:rPr>
          <w:rFonts w:ascii="Arial" w:hAnsi="Arial" w:cs="Arial"/>
          <w:b/>
          <w:bCs/>
          <w:color w:val="666666"/>
        </w:rPr>
        <w:t xml:space="preserve"> </w:t>
      </w:r>
      <w:r>
        <w:rPr>
          <w:rFonts w:ascii="Arial" w:hAnsi="Arial" w:cs="Arial"/>
          <w:b/>
          <w:bCs/>
          <w:color w:val="666666"/>
        </w:rPr>
        <w:t>장점</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로드</w:t>
      </w:r>
      <w:r>
        <w:rPr>
          <w:rFonts w:ascii="Arial" w:hAnsi="Arial" w:cs="Arial"/>
          <w:color w:val="666666"/>
        </w:rPr>
        <w:t xml:space="preserve"> </w:t>
      </w:r>
      <w:r>
        <w:rPr>
          <w:rFonts w:ascii="Arial" w:hAnsi="Arial" w:cs="Arial"/>
          <w:color w:val="666666"/>
        </w:rPr>
        <w:t>밸런싱</w:t>
      </w:r>
      <w:r>
        <w:rPr>
          <w:rFonts w:ascii="Arial" w:hAnsi="Arial" w:cs="Arial"/>
          <w:color w:val="666666"/>
        </w:rPr>
        <w:t xml:space="preserve"> </w:t>
      </w:r>
      <w:r>
        <w:rPr>
          <w:rFonts w:ascii="Arial" w:hAnsi="Arial" w:cs="Arial"/>
          <w:color w:val="666666"/>
        </w:rPr>
        <w:t>가능</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lastRenderedPageBreak/>
        <w:t>proxy</w:t>
      </w:r>
      <w:r>
        <w:rPr>
          <w:rFonts w:ascii="Arial" w:hAnsi="Arial" w:cs="Arial"/>
          <w:color w:val="666666"/>
        </w:rPr>
        <w:t>서버에만</w:t>
      </w:r>
      <w:r>
        <w:rPr>
          <w:rFonts w:ascii="Arial" w:hAnsi="Arial" w:cs="Arial"/>
          <w:color w:val="666666"/>
        </w:rPr>
        <w:t xml:space="preserve"> </w:t>
      </w:r>
      <w:r>
        <w:rPr>
          <w:rFonts w:ascii="Arial" w:hAnsi="Arial" w:cs="Arial"/>
          <w:color w:val="666666"/>
        </w:rPr>
        <w:t>방화벽</w:t>
      </w:r>
      <w:r>
        <w:rPr>
          <w:rFonts w:ascii="Arial" w:hAnsi="Arial" w:cs="Arial"/>
          <w:color w:val="666666"/>
        </w:rPr>
        <w:t xml:space="preserve"> </w:t>
      </w:r>
      <w:r>
        <w:rPr>
          <w:rFonts w:ascii="Arial" w:hAnsi="Arial" w:cs="Arial"/>
          <w:color w:val="666666"/>
        </w:rPr>
        <w:t>설정</w:t>
      </w:r>
      <w:r>
        <w:rPr>
          <w:rFonts w:ascii="Arial" w:hAnsi="Arial" w:cs="Arial"/>
          <w:color w:val="666666"/>
        </w:rPr>
        <w:t xml:space="preserve"> </w:t>
      </w:r>
      <w:r>
        <w:rPr>
          <w:rFonts w:ascii="Arial" w:hAnsi="Arial" w:cs="Arial"/>
          <w:color w:val="666666"/>
        </w:rPr>
        <w:t>가능</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보안</w:t>
      </w:r>
      <w:r>
        <w:rPr>
          <w:rFonts w:ascii="Arial" w:hAnsi="Arial" w:cs="Arial"/>
          <w:color w:val="666666"/>
        </w:rPr>
        <w:t xml:space="preserve"> </w:t>
      </w:r>
      <w:r>
        <w:rPr>
          <w:rFonts w:ascii="Arial" w:hAnsi="Arial" w:cs="Arial"/>
          <w:color w:val="666666"/>
        </w:rPr>
        <w:t>강화</w:t>
      </w:r>
      <w:r>
        <w:rPr>
          <w:rFonts w:ascii="Arial" w:hAnsi="Arial" w:cs="Arial"/>
          <w:color w:val="666666"/>
        </w:rPr>
        <w:t xml:space="preserve"> - </w:t>
      </w:r>
      <w:r>
        <w:rPr>
          <w:rFonts w:ascii="Arial" w:hAnsi="Arial" w:cs="Arial"/>
          <w:color w:val="666666"/>
        </w:rPr>
        <w:t>웹</w:t>
      </w:r>
      <w:r>
        <w:rPr>
          <w:rFonts w:ascii="Arial" w:hAnsi="Arial" w:cs="Arial"/>
          <w:color w:val="666666"/>
        </w:rPr>
        <w:t xml:space="preserve"> </w:t>
      </w:r>
      <w:r>
        <w:rPr>
          <w:rFonts w:ascii="Arial" w:hAnsi="Arial" w:cs="Arial"/>
          <w:color w:val="666666"/>
        </w:rPr>
        <w:t>서버가</w:t>
      </w:r>
      <w:r>
        <w:rPr>
          <w:rFonts w:ascii="Arial" w:hAnsi="Arial" w:cs="Arial"/>
          <w:color w:val="666666"/>
        </w:rPr>
        <w:t xml:space="preserve"> </w:t>
      </w:r>
      <w:r>
        <w:rPr>
          <w:rFonts w:ascii="Arial" w:hAnsi="Arial" w:cs="Arial"/>
          <w:color w:val="666666"/>
        </w:rPr>
        <w:t>뚫리면</w:t>
      </w:r>
      <w:r>
        <w:rPr>
          <w:rFonts w:ascii="Arial" w:hAnsi="Arial" w:cs="Arial"/>
          <w:color w:val="666666"/>
        </w:rPr>
        <w:t xml:space="preserve"> DB</w:t>
      </w:r>
      <w:r>
        <w:rPr>
          <w:rFonts w:ascii="Arial" w:hAnsi="Arial" w:cs="Arial"/>
          <w:color w:val="666666"/>
        </w:rPr>
        <w:t>까지</w:t>
      </w:r>
      <w:r>
        <w:rPr>
          <w:rFonts w:ascii="Arial" w:hAnsi="Arial" w:cs="Arial"/>
          <w:color w:val="666666"/>
        </w:rPr>
        <w:t xml:space="preserve"> </w:t>
      </w:r>
      <w:r>
        <w:rPr>
          <w:rFonts w:ascii="Arial" w:hAnsi="Arial" w:cs="Arial"/>
          <w:color w:val="666666"/>
        </w:rPr>
        <w:t>털리지만</w:t>
      </w:r>
      <w:r>
        <w:rPr>
          <w:rFonts w:ascii="Arial" w:hAnsi="Arial" w:cs="Arial"/>
          <w:color w:val="666666"/>
        </w:rPr>
        <w:t xml:space="preserve"> proxy</w:t>
      </w:r>
      <w:r>
        <w:rPr>
          <w:rFonts w:ascii="Arial" w:hAnsi="Arial" w:cs="Arial"/>
          <w:color w:val="666666"/>
        </w:rPr>
        <w:t>서버가</w:t>
      </w:r>
      <w:r>
        <w:rPr>
          <w:rFonts w:ascii="Arial" w:hAnsi="Arial" w:cs="Arial"/>
          <w:color w:val="666666"/>
        </w:rPr>
        <w:t xml:space="preserve"> </w:t>
      </w:r>
      <w:r>
        <w:rPr>
          <w:rFonts w:ascii="Arial" w:hAnsi="Arial" w:cs="Arial"/>
          <w:color w:val="666666"/>
        </w:rPr>
        <w:t>있기</w:t>
      </w:r>
      <w:r>
        <w:rPr>
          <w:rFonts w:ascii="Arial" w:hAnsi="Arial" w:cs="Arial"/>
          <w:color w:val="666666"/>
        </w:rPr>
        <w:t xml:space="preserve"> </w:t>
      </w:r>
      <w:r>
        <w:rPr>
          <w:rFonts w:ascii="Arial" w:hAnsi="Arial" w:cs="Arial"/>
          <w:color w:val="666666"/>
        </w:rPr>
        <w:t>때문에</w:t>
      </w:r>
      <w:r>
        <w:rPr>
          <w:rFonts w:ascii="Arial" w:hAnsi="Arial" w:cs="Arial"/>
          <w:color w:val="666666"/>
        </w:rPr>
        <w:t xml:space="preserve"> </w:t>
      </w:r>
      <w:r>
        <w:rPr>
          <w:rFonts w:ascii="Arial" w:hAnsi="Arial" w:cs="Arial"/>
          <w:color w:val="666666"/>
        </w:rPr>
        <w:t>보안이</w:t>
      </w:r>
      <w:r>
        <w:rPr>
          <w:rFonts w:ascii="Arial" w:hAnsi="Arial" w:cs="Arial"/>
          <w:color w:val="666666"/>
        </w:rPr>
        <w:t xml:space="preserve"> </w:t>
      </w:r>
      <w:r>
        <w:rPr>
          <w:rFonts w:ascii="Arial" w:hAnsi="Arial" w:cs="Arial"/>
          <w:color w:val="666666"/>
        </w:rPr>
        <w:t>강화된다</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요청이</w:t>
      </w:r>
      <w:r>
        <w:rPr>
          <w:rFonts w:ascii="Arial" w:hAnsi="Arial" w:cs="Arial"/>
          <w:color w:val="666666"/>
        </w:rPr>
        <w:t xml:space="preserve"> </w:t>
      </w:r>
      <w:r>
        <w:rPr>
          <w:rFonts w:ascii="Arial" w:hAnsi="Arial" w:cs="Arial"/>
          <w:color w:val="666666"/>
        </w:rPr>
        <w:t>한</w:t>
      </w:r>
      <w:r>
        <w:rPr>
          <w:rFonts w:ascii="Arial" w:hAnsi="Arial" w:cs="Arial"/>
          <w:color w:val="666666"/>
        </w:rPr>
        <w:t xml:space="preserve"> </w:t>
      </w:r>
      <w:r>
        <w:rPr>
          <w:rFonts w:ascii="Arial" w:hAnsi="Arial" w:cs="Arial"/>
          <w:color w:val="666666"/>
        </w:rPr>
        <w:t>곳으로</w:t>
      </w:r>
      <w:r>
        <w:rPr>
          <w:rFonts w:ascii="Arial" w:hAnsi="Arial" w:cs="Arial"/>
          <w:color w:val="666666"/>
        </w:rPr>
        <w:t xml:space="preserve"> </w:t>
      </w:r>
      <w:r>
        <w:rPr>
          <w:rFonts w:ascii="Arial" w:hAnsi="Arial" w:cs="Arial"/>
          <w:color w:val="666666"/>
        </w:rPr>
        <w:t>집중되기</w:t>
      </w:r>
      <w:r>
        <w:rPr>
          <w:rFonts w:ascii="Arial" w:hAnsi="Arial" w:cs="Arial"/>
          <w:color w:val="666666"/>
        </w:rPr>
        <w:t xml:space="preserve"> </w:t>
      </w:r>
      <w:r>
        <w:rPr>
          <w:rFonts w:ascii="Arial" w:hAnsi="Arial" w:cs="Arial"/>
          <w:color w:val="666666"/>
        </w:rPr>
        <w:t>때문에</w:t>
      </w:r>
      <w:r>
        <w:rPr>
          <w:rFonts w:ascii="Arial" w:hAnsi="Arial" w:cs="Arial"/>
          <w:color w:val="666666"/>
        </w:rPr>
        <w:t xml:space="preserve"> </w:t>
      </w:r>
      <w:r>
        <w:rPr>
          <w:rFonts w:ascii="Arial" w:hAnsi="Arial" w:cs="Arial"/>
          <w:color w:val="666666"/>
        </w:rPr>
        <w:t>확장</w:t>
      </w:r>
      <w:r>
        <w:rPr>
          <w:rFonts w:ascii="Arial" w:hAnsi="Arial" w:cs="Arial"/>
          <w:color w:val="666666"/>
        </w:rPr>
        <w:t> </w:t>
      </w:r>
      <w:r>
        <w:rPr>
          <w:rFonts w:ascii="Arial" w:hAnsi="Arial" w:cs="Arial"/>
          <w:color w:val="666666"/>
        </w:rPr>
        <w:t>가능성</w:t>
      </w:r>
      <w:r>
        <w:rPr>
          <w:rFonts w:ascii="Arial" w:hAnsi="Arial" w:cs="Arial"/>
          <w:color w:val="666666"/>
        </w:rPr>
        <w:t xml:space="preserve"> (</w:t>
      </w:r>
      <w:r>
        <w:rPr>
          <w:rFonts w:ascii="Arial" w:hAnsi="Arial" w:cs="Arial"/>
          <w:color w:val="666666"/>
        </w:rPr>
        <w:t>트래픽</w:t>
      </w:r>
      <w:r>
        <w:rPr>
          <w:rFonts w:ascii="Arial" w:hAnsi="Arial" w:cs="Arial"/>
          <w:color w:val="666666"/>
        </w:rPr>
        <w:t xml:space="preserve"> </w:t>
      </w:r>
      <w:r>
        <w:rPr>
          <w:rFonts w:ascii="Arial" w:hAnsi="Arial" w:cs="Arial"/>
          <w:color w:val="666666"/>
        </w:rPr>
        <w:t>감시</w:t>
      </w:r>
      <w:r>
        <w:rPr>
          <w:rFonts w:ascii="Arial" w:hAnsi="Arial" w:cs="Arial"/>
          <w:color w:val="666666"/>
        </w:rPr>
        <w:t xml:space="preserve">, </w:t>
      </w:r>
      <w:r>
        <w:rPr>
          <w:rFonts w:ascii="Arial" w:hAnsi="Arial" w:cs="Arial"/>
          <w:color w:val="666666"/>
        </w:rPr>
        <w:t>로그</w:t>
      </w:r>
      <w:r>
        <w:rPr>
          <w:rFonts w:ascii="Arial" w:hAnsi="Arial" w:cs="Arial"/>
          <w:color w:val="666666"/>
        </w:rPr>
        <w:t xml:space="preserve"> </w:t>
      </w:r>
      <w:r>
        <w:rPr>
          <w:rFonts w:ascii="Arial" w:hAnsi="Arial" w:cs="Arial"/>
          <w:color w:val="666666"/>
        </w:rPr>
        <w:t>기록</w:t>
      </w:r>
      <w:r>
        <w:rPr>
          <w:rFonts w:ascii="Arial" w:hAnsi="Arial" w:cs="Arial"/>
          <w:color w:val="666666"/>
        </w:rPr>
        <w:t>)</w: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b/>
          <w:bCs/>
          <w:color w:val="666666"/>
        </w:rPr>
        <w:t>참고</w:t>
      </w:r>
    </w:p>
    <w:p w:rsidR="00F57C14" w:rsidRDefault="00C9062D" w:rsidP="00F57C14">
      <w:pPr>
        <w:shd w:val="clear" w:color="auto" w:fill="FFFFFF"/>
        <w:rPr>
          <w:rFonts w:ascii="Arial" w:hAnsi="Arial" w:cs="Arial"/>
          <w:color w:val="666666"/>
          <w:sz w:val="21"/>
          <w:szCs w:val="21"/>
        </w:rPr>
      </w:pPr>
      <w:r w:rsidRPr="00C9062D">
        <w:rPr>
          <w:rFonts w:ascii="Arial" w:hAnsi="Arial" w:cs="Arial"/>
          <w:color w:val="666666"/>
          <w:sz w:val="21"/>
          <w:szCs w:val="21"/>
        </w:rPr>
        <w:pict>
          <v:rect id="_x0000_i1038" style="width:0;height:5.25pt" o:hralign="center" o:hrstd="t" o:hr="t" fillcolor="#a0a0a0" stroked="f"/>
        </w:pict>
      </w: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설치</w:t>
      </w:r>
    </w:p>
    <w:p w:rsidR="00F57C14" w:rsidRDefault="00C9062D" w:rsidP="00F44348">
      <w:pPr>
        <w:pStyle w:val="a6"/>
        <w:shd w:val="clear" w:color="auto" w:fill="FFFFFF"/>
        <w:spacing w:before="0" w:beforeAutospacing="0" w:after="0" w:afterAutospacing="0" w:line="420" w:lineRule="atLeast"/>
        <w:rPr>
          <w:rFonts w:ascii="Arial" w:hAnsi="Arial" w:cs="Arial"/>
          <w:color w:val="666666"/>
        </w:rPr>
      </w:pPr>
      <w:hyperlink r:id="rId97" w:tgtFrame="_blank" w:history="1">
        <w:r w:rsidR="00F57C14">
          <w:rPr>
            <w:rStyle w:val="a8"/>
            <w:rFonts w:ascii="Arial" w:hAnsi="Arial" w:cs="Arial"/>
            <w:color w:val="3DB39E"/>
          </w:rPr>
          <w:t>https://www.digitalocean.com/community/tutorials/how-to-install-the-apache-web-server-on-ubuntu-16-04</w:t>
        </w:r>
      </w:hyperlink>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p>
    <w:p w:rsidR="00F57C14" w:rsidRDefault="00F57C14" w:rsidP="00F44348">
      <w:pPr>
        <w:pStyle w:val="a6"/>
        <w:shd w:val="clear" w:color="auto" w:fill="FFFFFF"/>
        <w:spacing w:before="0" w:beforeAutospacing="0" w:after="0" w:afterAutospacing="0" w:line="420" w:lineRule="atLeast"/>
        <w:rPr>
          <w:rFonts w:ascii="Arial" w:hAnsi="Arial" w:cs="Arial"/>
          <w:color w:val="666666"/>
        </w:rPr>
      </w:pPr>
      <w:r>
        <w:rPr>
          <w:rFonts w:ascii="Arial" w:hAnsi="Arial" w:cs="Arial"/>
          <w:color w:val="666666"/>
        </w:rPr>
        <w:t>모듈</w:t>
      </w:r>
      <w:r>
        <w:rPr>
          <w:rFonts w:ascii="Arial" w:hAnsi="Arial" w:cs="Arial"/>
          <w:color w:val="666666"/>
        </w:rPr>
        <w:t xml:space="preserve"> </w:t>
      </w:r>
      <w:r>
        <w:rPr>
          <w:rFonts w:ascii="Arial" w:hAnsi="Arial" w:cs="Arial"/>
          <w:color w:val="666666"/>
        </w:rPr>
        <w:t>추가</w:t>
      </w:r>
    </w:p>
    <w:p w:rsidR="00F57C14" w:rsidRDefault="00C9062D" w:rsidP="00F44348">
      <w:pPr>
        <w:pStyle w:val="a6"/>
        <w:shd w:val="clear" w:color="auto" w:fill="FFFFFF"/>
        <w:spacing w:before="0" w:beforeAutospacing="0" w:after="0" w:afterAutospacing="0" w:line="420" w:lineRule="atLeast"/>
        <w:rPr>
          <w:rFonts w:ascii="Arial" w:hAnsi="Arial" w:cs="Arial"/>
          <w:color w:val="666666"/>
        </w:rPr>
      </w:pPr>
      <w:hyperlink r:id="rId98" w:tgtFrame="_blank" w:history="1">
        <w:r w:rsidR="00F57C14">
          <w:rPr>
            <w:rStyle w:val="a8"/>
            <w:rFonts w:ascii="Arial" w:hAnsi="Arial" w:cs="Arial"/>
            <w:color w:val="3DB39E"/>
          </w:rPr>
          <w:t>https://www.digitalocean.com/community/tutorials/how-to-use-apache-as-a-reverse-proxy-with-mod_proxy-on-ubuntu-16-04</w:t>
        </w:r>
      </w:hyperlink>
    </w:p>
    <w:p w:rsidR="00F57C14" w:rsidRDefault="00C9062D" w:rsidP="00F44348">
      <w:pPr>
        <w:pStyle w:val="a6"/>
        <w:shd w:val="clear" w:color="auto" w:fill="FFFFFF"/>
        <w:spacing w:before="0" w:beforeAutospacing="0" w:after="0" w:afterAutospacing="0" w:line="420" w:lineRule="atLeast"/>
        <w:rPr>
          <w:rFonts w:ascii="Arial" w:hAnsi="Arial" w:cs="Arial"/>
          <w:color w:val="666666"/>
        </w:rPr>
      </w:pPr>
      <w:hyperlink r:id="rId99" w:tgtFrame="_blank" w:history="1">
        <w:r w:rsidR="00F57C14">
          <w:rPr>
            <w:rStyle w:val="a8"/>
            <w:rFonts w:ascii="Arial" w:hAnsi="Arial" w:cs="Arial"/>
            <w:color w:val="3DB39E"/>
          </w:rPr>
          <w:t>http://manpages.ubuntu.com/manpages/trusty/man8/a2enmod.8.html</w:t>
        </w:r>
      </w:hyperlink>
    </w:p>
    <w:p w:rsidR="00F57C14" w:rsidRPr="00F57C14" w:rsidRDefault="00F57C14">
      <w:pPr>
        <w:rPr>
          <w:sz w:val="24"/>
          <w:szCs w:val="24"/>
        </w:rPr>
      </w:pPr>
    </w:p>
    <w:p w:rsidR="00F57C14" w:rsidRDefault="00F57C14">
      <w:pPr>
        <w:widowControl/>
        <w:wordWrap/>
        <w:autoSpaceDE/>
        <w:autoSpaceDN/>
        <w:jc w:val="left"/>
        <w:rPr>
          <w:sz w:val="24"/>
          <w:szCs w:val="24"/>
        </w:rPr>
      </w:pPr>
      <w:r>
        <w:rPr>
          <w:sz w:val="24"/>
          <w:szCs w:val="24"/>
        </w:rPr>
        <w:br w:type="page"/>
      </w:r>
    </w:p>
    <w:p w:rsidR="006A0F73" w:rsidRPr="006A0F73" w:rsidRDefault="006A0F73" w:rsidP="006A0F73">
      <w:pPr>
        <w:shd w:val="clear" w:color="auto" w:fill="FFFFFF"/>
        <w:jc w:val="center"/>
        <w:rPr>
          <w:rFonts w:ascii="굴림" w:eastAsia="굴림" w:hAnsi="굴림" w:cs="굴림"/>
          <w:b/>
          <w:color w:val="000000"/>
          <w:sz w:val="28"/>
          <w:szCs w:val="28"/>
        </w:rPr>
      </w:pPr>
      <w:r w:rsidRPr="006A0F73">
        <w:rPr>
          <w:rFonts w:ascii="굴림" w:eastAsia="굴림" w:hAnsi="굴림" w:cs="굴림" w:hint="eastAsia"/>
          <w:b/>
          <w:color w:val="000000"/>
          <w:sz w:val="28"/>
          <w:szCs w:val="28"/>
        </w:rPr>
        <w:lastRenderedPageBreak/>
        <w:t>버추얼박스 우분투 Apache MySQL PHP설치</w:t>
      </w:r>
      <w:r>
        <w:rPr>
          <w:rFonts w:ascii="굴림" w:eastAsia="굴림" w:hAnsi="굴림" w:cs="굴림" w:hint="eastAsia"/>
          <w:b/>
          <w:color w:val="000000"/>
          <w:sz w:val="28"/>
          <w:szCs w:val="28"/>
        </w:rPr>
        <w:t xml:space="preserve"> 및 제거</w:t>
      </w:r>
    </w:p>
    <w:p w:rsidR="006A0F73" w:rsidRDefault="006A0F73" w:rsidP="00F44348">
      <w:pPr>
        <w:shd w:val="clear" w:color="auto" w:fill="FFFFFF"/>
        <w:rPr>
          <w:rFonts w:ascii="굴림" w:eastAsia="굴림" w:hAnsi="굴림" w:cs="굴림"/>
          <w:color w:val="000000"/>
          <w:sz w:val="18"/>
          <w:szCs w:val="18"/>
        </w:rPr>
      </w:pPr>
    </w:p>
    <w:p w:rsidR="006A0F73" w:rsidRDefault="00C9062D" w:rsidP="00F44348">
      <w:pPr>
        <w:shd w:val="clear" w:color="auto" w:fill="FFFFFF"/>
        <w:rPr>
          <w:rFonts w:ascii="굴림" w:eastAsia="굴림" w:hAnsi="굴림" w:cs="굴림"/>
          <w:color w:val="000000"/>
          <w:sz w:val="18"/>
          <w:szCs w:val="18"/>
        </w:rPr>
      </w:pPr>
      <w:hyperlink r:id="rId100" w:history="1">
        <w:r w:rsidR="006A0F73" w:rsidRPr="006A0F73">
          <w:rPr>
            <w:rStyle w:val="a8"/>
            <w:rFonts w:ascii="굴림" w:eastAsia="굴림" w:hAnsi="굴림" w:cs="굴림"/>
            <w:sz w:val="18"/>
            <w:szCs w:val="18"/>
          </w:rPr>
          <w:t>https://help.ubuntu.com/community/ApacheMySQLPHP</w:t>
        </w:r>
      </w:hyperlink>
    </w:p>
    <w:p w:rsidR="006A0F73" w:rsidRDefault="006A0F73" w:rsidP="00F44348">
      <w:pPr>
        <w:shd w:val="clear" w:color="auto" w:fill="FFFFFF"/>
        <w:rPr>
          <w:rFonts w:ascii="굴림" w:eastAsia="굴림" w:hAnsi="굴림" w:cs="굴림"/>
          <w:color w:val="000000"/>
          <w:sz w:val="18"/>
          <w:szCs w:val="18"/>
        </w:rPr>
      </w:pPr>
    </w:p>
    <w:p w:rsidR="00F44348" w:rsidRDefault="00F44348" w:rsidP="00F44348">
      <w:pPr>
        <w:shd w:val="clear" w:color="auto" w:fill="FFFFFF"/>
        <w:rPr>
          <w:rFonts w:ascii="Arial" w:hAnsi="Arial" w:cs="Arial"/>
          <w:color w:val="666666"/>
          <w:sz w:val="21"/>
          <w:szCs w:val="21"/>
        </w:rPr>
      </w:pPr>
      <w:r>
        <w:rPr>
          <w:rFonts w:ascii="굴림" w:eastAsia="굴림" w:hAnsi="굴림" w:cs="굴림" w:hint="eastAsia"/>
          <w:color w:val="000000"/>
          <w:sz w:val="18"/>
          <w:szCs w:val="18"/>
        </w:rPr>
        <w:t>※</w:t>
      </w:r>
      <w:r>
        <w:rPr>
          <w:rFonts w:ascii="Arial" w:hAnsi="Arial" w:cs="Arial"/>
          <w:color w:val="000000"/>
          <w:sz w:val="18"/>
          <w:szCs w:val="18"/>
        </w:rPr>
        <w:t xml:space="preserve"> </w:t>
      </w:r>
      <w:r>
        <w:rPr>
          <w:rFonts w:ascii="Arial" w:hAnsi="Arial" w:cs="Arial"/>
          <w:color w:val="000000"/>
          <w:sz w:val="18"/>
          <w:szCs w:val="18"/>
        </w:rPr>
        <w:t>우분투서버의</w:t>
      </w:r>
      <w:r>
        <w:rPr>
          <w:rFonts w:ascii="Arial" w:hAnsi="Arial" w:cs="Arial"/>
          <w:color w:val="000000"/>
          <w:sz w:val="18"/>
          <w:szCs w:val="18"/>
        </w:rPr>
        <w:t xml:space="preserve"> apache2 </w:t>
      </w:r>
      <w:r>
        <w:rPr>
          <w:rFonts w:ascii="Arial" w:hAnsi="Arial" w:cs="Arial"/>
          <w:color w:val="000000"/>
          <w:sz w:val="18"/>
          <w:szCs w:val="18"/>
        </w:rPr>
        <w:t>는</w:t>
      </w:r>
      <w:r>
        <w:rPr>
          <w:rFonts w:ascii="Arial" w:hAnsi="Arial" w:cs="Arial"/>
          <w:color w:val="000000"/>
          <w:sz w:val="18"/>
          <w:szCs w:val="18"/>
        </w:rPr>
        <w:t> </w:t>
      </w:r>
      <w:r>
        <w:rPr>
          <w:rFonts w:ascii="Arial" w:hAnsi="Arial" w:cs="Arial"/>
          <w:b/>
          <w:bCs/>
          <w:color w:val="000000"/>
          <w:sz w:val="18"/>
          <w:szCs w:val="18"/>
        </w:rPr>
        <w:t>/var/www</w:t>
      </w:r>
      <w:r>
        <w:rPr>
          <w:rFonts w:ascii="Arial" w:hAnsi="Arial" w:cs="Arial"/>
          <w:color w:val="000000"/>
          <w:sz w:val="18"/>
          <w:szCs w:val="18"/>
        </w:rPr>
        <w:t> </w:t>
      </w:r>
      <w:r>
        <w:rPr>
          <w:rFonts w:ascii="Arial" w:hAnsi="Arial" w:cs="Arial"/>
          <w:color w:val="000000"/>
          <w:sz w:val="18"/>
          <w:szCs w:val="18"/>
        </w:rPr>
        <w:t>를</w:t>
      </w:r>
      <w:r>
        <w:rPr>
          <w:rFonts w:ascii="Arial" w:hAnsi="Arial" w:cs="Arial"/>
          <w:color w:val="000000"/>
          <w:sz w:val="18"/>
          <w:szCs w:val="18"/>
        </w:rPr>
        <w:t> DocumentRoot </w:t>
      </w:r>
      <w:r>
        <w:rPr>
          <w:rFonts w:ascii="Arial" w:hAnsi="Arial" w:cs="Arial"/>
          <w:color w:val="000000"/>
          <w:sz w:val="18"/>
          <w:szCs w:val="18"/>
        </w:rPr>
        <w:t>디렉토리로</w:t>
      </w:r>
      <w:r>
        <w:rPr>
          <w:rFonts w:ascii="Arial" w:hAnsi="Arial" w:cs="Arial"/>
          <w:color w:val="000000"/>
          <w:sz w:val="18"/>
          <w:szCs w:val="18"/>
        </w:rPr>
        <w:t xml:space="preserve"> </w:t>
      </w:r>
      <w:r>
        <w:rPr>
          <w:rFonts w:ascii="Arial" w:hAnsi="Arial" w:cs="Arial"/>
          <w:color w:val="000000"/>
          <w:sz w:val="18"/>
          <w:szCs w:val="18"/>
        </w:rPr>
        <w:t>기본</w:t>
      </w:r>
      <w:r>
        <w:rPr>
          <w:rFonts w:ascii="Arial" w:hAnsi="Arial" w:cs="Arial"/>
          <w:color w:val="000000"/>
          <w:sz w:val="18"/>
          <w:szCs w:val="18"/>
        </w:rPr>
        <w:t> </w:t>
      </w:r>
      <w:r>
        <w:rPr>
          <w:rFonts w:ascii="Arial" w:hAnsi="Arial" w:cs="Arial"/>
          <w:color w:val="000000"/>
          <w:sz w:val="18"/>
          <w:szCs w:val="18"/>
        </w:rPr>
        <w:t>설정하고</w:t>
      </w:r>
      <w:r>
        <w:rPr>
          <w:rFonts w:ascii="Arial" w:hAnsi="Arial" w:cs="Arial"/>
          <w:color w:val="000000"/>
          <w:sz w:val="18"/>
          <w:szCs w:val="18"/>
        </w:rPr>
        <w:t xml:space="preserve"> </w:t>
      </w:r>
      <w:r>
        <w:rPr>
          <w:rFonts w:ascii="Arial" w:hAnsi="Arial" w:cs="Arial"/>
          <w:color w:val="000000"/>
          <w:sz w:val="18"/>
          <w:szCs w:val="18"/>
        </w:rPr>
        <w:t>있다</w:t>
      </w:r>
      <w:r>
        <w:rPr>
          <w:rFonts w:ascii="Arial" w:hAnsi="Arial" w:cs="Arial"/>
          <w:color w:val="000000"/>
          <w:sz w:val="18"/>
          <w:szCs w:val="18"/>
        </w:rPr>
        <w:t>.</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 xml:space="preserve">/etc/apache2/sites-available/default </w:t>
      </w:r>
      <w:r>
        <w:rPr>
          <w:rFonts w:ascii="Arial" w:hAnsi="Arial" w:cs="Arial"/>
          <w:color w:val="000000"/>
          <w:sz w:val="18"/>
          <w:szCs w:val="18"/>
        </w:rPr>
        <w:t>에서</w:t>
      </w:r>
      <w:r>
        <w:rPr>
          <w:rFonts w:ascii="Arial" w:hAnsi="Arial" w:cs="Arial"/>
          <w:color w:val="000000"/>
          <w:sz w:val="18"/>
          <w:szCs w:val="18"/>
        </w:rPr>
        <w:t xml:space="preserve"> DocumentRoot </w:t>
      </w:r>
      <w:r>
        <w:rPr>
          <w:rFonts w:ascii="Arial" w:hAnsi="Arial" w:cs="Arial"/>
          <w:color w:val="000000"/>
          <w:sz w:val="18"/>
          <w:szCs w:val="18"/>
        </w:rPr>
        <w:t>를</w:t>
      </w:r>
      <w:r>
        <w:rPr>
          <w:rFonts w:ascii="Arial" w:hAnsi="Arial" w:cs="Arial"/>
          <w:color w:val="000000"/>
          <w:sz w:val="18"/>
          <w:szCs w:val="18"/>
        </w:rPr>
        <w:t> </w:t>
      </w:r>
      <w:r>
        <w:rPr>
          <w:rFonts w:ascii="Arial" w:hAnsi="Arial" w:cs="Arial"/>
          <w:color w:val="000000"/>
          <w:sz w:val="18"/>
          <w:szCs w:val="18"/>
        </w:rPr>
        <w:t>수정하면</w:t>
      </w:r>
      <w:r>
        <w:rPr>
          <w:rFonts w:ascii="Arial" w:hAnsi="Arial" w:cs="Arial"/>
          <w:color w:val="000000"/>
          <w:sz w:val="18"/>
          <w:szCs w:val="18"/>
        </w:rPr>
        <w:t xml:space="preserve"> </w:t>
      </w:r>
      <w:r>
        <w:rPr>
          <w:rFonts w:ascii="Arial" w:hAnsi="Arial" w:cs="Arial"/>
          <w:color w:val="000000"/>
          <w:sz w:val="18"/>
          <w:szCs w:val="18"/>
        </w:rPr>
        <w:t>해당</w:t>
      </w:r>
      <w:r>
        <w:rPr>
          <w:rFonts w:ascii="Arial" w:hAnsi="Arial" w:cs="Arial"/>
          <w:color w:val="000000"/>
          <w:sz w:val="18"/>
          <w:szCs w:val="18"/>
        </w:rPr>
        <w:t xml:space="preserve"> </w:t>
      </w:r>
      <w:r>
        <w:rPr>
          <w:rFonts w:ascii="Arial" w:hAnsi="Arial" w:cs="Arial"/>
          <w:color w:val="000000"/>
          <w:sz w:val="18"/>
          <w:szCs w:val="18"/>
        </w:rPr>
        <w:t>디렉토리를</w:t>
      </w:r>
      <w:r>
        <w:rPr>
          <w:rFonts w:ascii="Arial" w:hAnsi="Arial" w:cs="Arial"/>
          <w:color w:val="000000"/>
          <w:sz w:val="18"/>
          <w:szCs w:val="18"/>
        </w:rPr>
        <w:t xml:space="preserve"> </w:t>
      </w:r>
      <w:r>
        <w:rPr>
          <w:rFonts w:ascii="Arial" w:hAnsi="Arial" w:cs="Arial"/>
          <w:color w:val="000000"/>
          <w:sz w:val="18"/>
          <w:szCs w:val="18"/>
        </w:rPr>
        <w:t>변경</w:t>
      </w:r>
      <w:r>
        <w:rPr>
          <w:rFonts w:ascii="Arial" w:hAnsi="Arial" w:cs="Arial"/>
          <w:color w:val="000000"/>
          <w:sz w:val="18"/>
          <w:szCs w:val="18"/>
        </w:rPr>
        <w:t xml:space="preserve"> </w:t>
      </w:r>
      <w:r>
        <w:rPr>
          <w:rFonts w:ascii="Arial" w:hAnsi="Arial" w:cs="Arial"/>
          <w:color w:val="000000"/>
          <w:sz w:val="18"/>
          <w:szCs w:val="18"/>
        </w:rPr>
        <w:t>할</w:t>
      </w:r>
      <w:r>
        <w:rPr>
          <w:rFonts w:ascii="Arial" w:hAnsi="Arial" w:cs="Arial"/>
          <w:color w:val="000000"/>
          <w:sz w:val="18"/>
          <w:szCs w:val="18"/>
        </w:rPr>
        <w:t xml:space="preserve"> </w:t>
      </w:r>
      <w:r>
        <w:rPr>
          <w:rFonts w:ascii="Arial" w:hAnsi="Arial" w:cs="Arial"/>
          <w:color w:val="000000"/>
          <w:sz w:val="18"/>
          <w:szCs w:val="18"/>
        </w:rPr>
        <w:t>수</w:t>
      </w:r>
      <w:r>
        <w:rPr>
          <w:rFonts w:ascii="Arial" w:hAnsi="Arial" w:cs="Arial"/>
          <w:color w:val="000000"/>
          <w:sz w:val="18"/>
          <w:szCs w:val="18"/>
        </w:rPr>
        <w:t xml:space="preserve"> </w:t>
      </w:r>
      <w:r>
        <w:rPr>
          <w:rFonts w:ascii="Arial" w:hAnsi="Arial" w:cs="Arial"/>
          <w:color w:val="000000"/>
          <w:sz w:val="18"/>
          <w:szCs w:val="18"/>
        </w:rPr>
        <w:t>있다</w:t>
      </w:r>
      <w:r>
        <w:rPr>
          <w:rFonts w:ascii="Arial" w:hAnsi="Arial" w:cs="Arial"/>
          <w:color w:val="000000"/>
          <w:sz w:val="18"/>
          <w:szCs w:val="18"/>
        </w:rPr>
        <w:t>.</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 xml:space="preserve">php </w:t>
      </w:r>
      <w:r>
        <w:rPr>
          <w:rFonts w:ascii="Arial" w:hAnsi="Arial" w:cs="Arial"/>
          <w:color w:val="000000"/>
          <w:sz w:val="18"/>
          <w:szCs w:val="18"/>
        </w:rPr>
        <w:t>도</w:t>
      </w:r>
      <w:r>
        <w:rPr>
          <w:rFonts w:ascii="Arial" w:hAnsi="Arial" w:cs="Arial"/>
          <w:color w:val="000000"/>
          <w:sz w:val="18"/>
          <w:szCs w:val="18"/>
        </w:rPr>
        <w:t xml:space="preserve"> </w:t>
      </w:r>
      <w:r>
        <w:rPr>
          <w:rFonts w:ascii="Arial" w:hAnsi="Arial" w:cs="Arial"/>
          <w:color w:val="000000"/>
          <w:sz w:val="18"/>
          <w:szCs w:val="18"/>
        </w:rPr>
        <w:t>제대로</w:t>
      </w:r>
      <w:r>
        <w:rPr>
          <w:rFonts w:ascii="Arial" w:hAnsi="Arial" w:cs="Arial"/>
          <w:color w:val="000000"/>
          <w:sz w:val="18"/>
          <w:szCs w:val="18"/>
        </w:rPr>
        <w:t xml:space="preserve"> </w:t>
      </w:r>
      <w:r>
        <w:rPr>
          <w:rFonts w:ascii="Arial" w:hAnsi="Arial" w:cs="Arial"/>
          <w:color w:val="000000"/>
          <w:sz w:val="18"/>
          <w:szCs w:val="18"/>
        </w:rPr>
        <w:t>설치되어있는지</w:t>
      </w:r>
      <w:r>
        <w:rPr>
          <w:rFonts w:ascii="Arial" w:hAnsi="Arial" w:cs="Arial"/>
          <w:color w:val="000000"/>
          <w:sz w:val="18"/>
          <w:szCs w:val="18"/>
        </w:rPr>
        <w:t xml:space="preserve"> </w:t>
      </w:r>
      <w:r>
        <w:rPr>
          <w:rFonts w:ascii="Arial" w:hAnsi="Arial" w:cs="Arial"/>
          <w:color w:val="000000"/>
          <w:sz w:val="18"/>
          <w:szCs w:val="18"/>
        </w:rPr>
        <w:t>확인해보려면</w:t>
      </w:r>
      <w:r>
        <w:rPr>
          <w:rFonts w:ascii="Arial" w:hAnsi="Arial" w:cs="Arial"/>
          <w:color w:val="000000"/>
          <w:sz w:val="18"/>
          <w:szCs w:val="18"/>
        </w:rPr>
        <w:t xml:space="preserve">, /var/www/phpinfo.php </w:t>
      </w:r>
      <w:r>
        <w:rPr>
          <w:rFonts w:ascii="Arial" w:hAnsi="Arial" w:cs="Arial"/>
          <w:color w:val="000000"/>
          <w:sz w:val="18"/>
          <w:szCs w:val="18"/>
        </w:rPr>
        <w:t>파일을</w:t>
      </w:r>
      <w:r>
        <w:rPr>
          <w:rFonts w:ascii="Arial" w:hAnsi="Arial" w:cs="Arial"/>
          <w:color w:val="000000"/>
          <w:sz w:val="18"/>
          <w:szCs w:val="18"/>
        </w:rPr>
        <w:t xml:space="preserve"> </w:t>
      </w:r>
      <w:r>
        <w:rPr>
          <w:rFonts w:ascii="Arial" w:hAnsi="Arial" w:cs="Arial"/>
          <w:color w:val="000000"/>
          <w:sz w:val="18"/>
          <w:szCs w:val="18"/>
        </w:rPr>
        <w:t>만들어서</w:t>
      </w:r>
      <w:r>
        <w:rPr>
          <w:rFonts w:ascii="Arial" w:hAnsi="Arial" w:cs="Arial"/>
          <w:color w:val="000000"/>
          <w:sz w:val="18"/>
          <w:szCs w:val="18"/>
        </w:rPr>
        <w:t xml:space="preserve"> &lt;? phpifno(); ?&gt; </w:t>
      </w:r>
      <w:r>
        <w:rPr>
          <w:rFonts w:ascii="Arial" w:hAnsi="Arial" w:cs="Arial"/>
          <w:color w:val="000000"/>
          <w:sz w:val="18"/>
          <w:szCs w:val="18"/>
        </w:rPr>
        <w:t>내용으로</w:t>
      </w:r>
      <w:r>
        <w:rPr>
          <w:rFonts w:ascii="Arial" w:hAnsi="Arial" w:cs="Arial"/>
          <w:color w:val="000000"/>
          <w:sz w:val="18"/>
          <w:szCs w:val="18"/>
        </w:rPr>
        <w:t xml:space="preserve"> </w:t>
      </w:r>
      <w:r>
        <w:rPr>
          <w:rFonts w:ascii="Arial" w:hAnsi="Arial" w:cs="Arial"/>
          <w:color w:val="000000"/>
          <w:sz w:val="18"/>
          <w:szCs w:val="18"/>
        </w:rPr>
        <w:t>저장하고</w:t>
      </w:r>
      <w:r>
        <w:rPr>
          <w:rFonts w:ascii="Arial" w:hAnsi="Arial" w:cs="Arial"/>
          <w:color w:val="000000"/>
          <w:sz w:val="18"/>
          <w:szCs w:val="18"/>
        </w:rPr>
        <w:t> </w:t>
      </w:r>
      <w:r>
        <w:rPr>
          <w:rFonts w:ascii="Arial" w:hAnsi="Arial" w:cs="Arial"/>
          <w:color w:val="000000"/>
          <w:sz w:val="18"/>
          <w:szCs w:val="18"/>
        </w:rPr>
        <w:t>브라우저로</w:t>
      </w:r>
      <w:r>
        <w:rPr>
          <w:rFonts w:ascii="Arial" w:hAnsi="Arial" w:cs="Arial"/>
          <w:color w:val="000000"/>
          <w:sz w:val="18"/>
          <w:szCs w:val="18"/>
        </w:rPr>
        <w:t xml:space="preserve"> </w:t>
      </w:r>
      <w:r>
        <w:rPr>
          <w:rFonts w:ascii="Arial" w:hAnsi="Arial" w:cs="Arial"/>
          <w:color w:val="000000"/>
          <w:sz w:val="18"/>
          <w:szCs w:val="18"/>
        </w:rPr>
        <w:t>확인해보면</w:t>
      </w:r>
      <w:r>
        <w:rPr>
          <w:rFonts w:ascii="Arial" w:hAnsi="Arial" w:cs="Arial"/>
          <w:color w:val="000000"/>
          <w:sz w:val="18"/>
          <w:szCs w:val="18"/>
        </w:rPr>
        <w:t xml:space="preserve"> php configuration </w:t>
      </w:r>
      <w:r>
        <w:rPr>
          <w:rFonts w:ascii="Arial" w:hAnsi="Arial" w:cs="Arial"/>
          <w:color w:val="000000"/>
          <w:sz w:val="18"/>
          <w:szCs w:val="18"/>
        </w:rPr>
        <w:t>내용이</w:t>
      </w:r>
      <w:r>
        <w:rPr>
          <w:rFonts w:ascii="Arial" w:hAnsi="Arial" w:cs="Arial"/>
          <w:color w:val="000000"/>
          <w:sz w:val="18"/>
          <w:szCs w:val="18"/>
        </w:rPr>
        <w:t xml:space="preserve"> </w:t>
      </w:r>
      <w:r>
        <w:rPr>
          <w:rFonts w:ascii="Arial" w:hAnsi="Arial" w:cs="Arial"/>
          <w:color w:val="000000"/>
          <w:sz w:val="18"/>
          <w:szCs w:val="18"/>
        </w:rPr>
        <w:t>나오면</w:t>
      </w:r>
      <w:r>
        <w:rPr>
          <w:rFonts w:ascii="Arial" w:hAnsi="Arial" w:cs="Arial"/>
          <w:color w:val="000000"/>
          <w:sz w:val="18"/>
          <w:szCs w:val="18"/>
        </w:rPr>
        <w:t xml:space="preserve"> php </w:t>
      </w:r>
      <w:r>
        <w:rPr>
          <w:rFonts w:ascii="Arial" w:hAnsi="Arial" w:cs="Arial"/>
          <w:color w:val="000000"/>
          <w:sz w:val="18"/>
          <w:szCs w:val="18"/>
        </w:rPr>
        <w:t>설치</w:t>
      </w:r>
      <w:r>
        <w:rPr>
          <w:rFonts w:ascii="Arial" w:hAnsi="Arial" w:cs="Arial"/>
          <w:color w:val="000000"/>
          <w:sz w:val="18"/>
          <w:szCs w:val="18"/>
        </w:rPr>
        <w:t xml:space="preserve"> </w:t>
      </w:r>
      <w:r>
        <w:rPr>
          <w:rFonts w:ascii="Arial" w:hAnsi="Arial" w:cs="Arial"/>
          <w:color w:val="000000"/>
          <w:sz w:val="18"/>
          <w:szCs w:val="18"/>
        </w:rPr>
        <w:t>성공</w:t>
      </w:r>
      <w:r>
        <w:rPr>
          <w:rFonts w:ascii="Arial" w:hAnsi="Arial" w:cs="Arial"/>
          <w:color w:val="000000"/>
          <w:sz w:val="18"/>
          <w:szCs w:val="18"/>
        </w:rPr>
        <w:t>.</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b/>
          <w:bCs/>
          <w:color w:val="000000"/>
          <w:sz w:val="28"/>
          <w:szCs w:val="28"/>
        </w:rPr>
        <w:t xml:space="preserve">Apache </w:t>
      </w:r>
      <w:r>
        <w:rPr>
          <w:rFonts w:ascii="Arial" w:hAnsi="Arial" w:cs="Arial"/>
          <w:b/>
          <w:bCs/>
          <w:color w:val="000000"/>
          <w:sz w:val="28"/>
          <w:szCs w:val="28"/>
        </w:rPr>
        <w:t>설정</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일반적인</w:t>
      </w:r>
      <w:r>
        <w:rPr>
          <w:rFonts w:ascii="Arial" w:hAnsi="Arial" w:cs="Arial"/>
          <w:color w:val="000000"/>
          <w:sz w:val="18"/>
          <w:szCs w:val="18"/>
        </w:rPr>
        <w:t xml:space="preserve"> </w:t>
      </w:r>
      <w:r>
        <w:rPr>
          <w:rFonts w:ascii="Arial" w:hAnsi="Arial" w:cs="Arial"/>
          <w:color w:val="000000"/>
          <w:sz w:val="18"/>
          <w:szCs w:val="18"/>
        </w:rPr>
        <w:t>아파치</w:t>
      </w:r>
      <w:r>
        <w:rPr>
          <w:rFonts w:ascii="Arial" w:hAnsi="Arial" w:cs="Arial"/>
          <w:color w:val="000000"/>
          <w:sz w:val="18"/>
          <w:szCs w:val="18"/>
        </w:rPr>
        <w:t xml:space="preserve"> </w:t>
      </w:r>
      <w:r>
        <w:rPr>
          <w:rFonts w:ascii="Arial" w:hAnsi="Arial" w:cs="Arial"/>
          <w:color w:val="000000"/>
          <w:sz w:val="18"/>
          <w:szCs w:val="18"/>
        </w:rPr>
        <w:t>설정은</w:t>
      </w:r>
      <w:r>
        <w:rPr>
          <w:rFonts w:ascii="Arial" w:hAnsi="Arial" w:cs="Arial"/>
          <w:color w:val="000000"/>
          <w:sz w:val="18"/>
          <w:szCs w:val="18"/>
        </w:rPr>
        <w:t xml:space="preserve"> </w:t>
      </w:r>
      <w:r>
        <w:rPr>
          <w:rFonts w:ascii="Arial" w:hAnsi="Arial" w:cs="Arial"/>
          <w:color w:val="000000"/>
          <w:sz w:val="18"/>
          <w:szCs w:val="18"/>
        </w:rPr>
        <w:t>원래</w:t>
      </w:r>
      <w:r>
        <w:rPr>
          <w:rFonts w:ascii="Arial" w:hAnsi="Arial" w:cs="Arial"/>
          <w:color w:val="000000"/>
          <w:sz w:val="18"/>
          <w:szCs w:val="18"/>
        </w:rPr>
        <w:t xml:space="preserve"> httpd.conf </w:t>
      </w:r>
      <w:r>
        <w:rPr>
          <w:rFonts w:ascii="Arial" w:hAnsi="Arial" w:cs="Arial"/>
          <w:color w:val="000000"/>
          <w:sz w:val="18"/>
          <w:szCs w:val="18"/>
        </w:rPr>
        <w:t>파일이지만</w:t>
      </w:r>
      <w:r>
        <w:rPr>
          <w:rFonts w:ascii="Arial" w:hAnsi="Arial" w:cs="Arial"/>
          <w:color w:val="000000"/>
          <w:sz w:val="18"/>
          <w:szCs w:val="18"/>
        </w:rPr>
        <w:t xml:space="preserve">, </w:t>
      </w:r>
      <w:r>
        <w:rPr>
          <w:rFonts w:ascii="Arial" w:hAnsi="Arial" w:cs="Arial"/>
          <w:color w:val="000000"/>
          <w:sz w:val="18"/>
          <w:szCs w:val="18"/>
        </w:rPr>
        <w:t>우분투에서는</w:t>
      </w:r>
      <w:r>
        <w:rPr>
          <w:rFonts w:ascii="Arial" w:hAnsi="Arial" w:cs="Arial"/>
          <w:color w:val="000000"/>
          <w:sz w:val="18"/>
          <w:szCs w:val="18"/>
        </w:rPr>
        <w:t xml:space="preserve"> </w:t>
      </w:r>
      <w:r>
        <w:rPr>
          <w:rFonts w:ascii="Arial" w:hAnsi="Arial" w:cs="Arial"/>
          <w:color w:val="000000"/>
          <w:sz w:val="18"/>
          <w:szCs w:val="18"/>
        </w:rPr>
        <w:t>아파치</w:t>
      </w:r>
      <w:r>
        <w:rPr>
          <w:rFonts w:ascii="Arial" w:hAnsi="Arial" w:cs="Arial"/>
          <w:color w:val="000000"/>
          <w:sz w:val="18"/>
          <w:szCs w:val="18"/>
        </w:rPr>
        <w:t xml:space="preserve"> </w:t>
      </w:r>
      <w:r>
        <w:rPr>
          <w:rFonts w:ascii="Arial" w:hAnsi="Arial" w:cs="Arial"/>
          <w:color w:val="000000"/>
          <w:sz w:val="18"/>
          <w:szCs w:val="18"/>
        </w:rPr>
        <w:t>설정파일이</w:t>
      </w:r>
      <w:r>
        <w:rPr>
          <w:rFonts w:ascii="Arial" w:hAnsi="Arial" w:cs="Arial"/>
          <w:color w:val="000000"/>
          <w:sz w:val="18"/>
          <w:szCs w:val="18"/>
        </w:rPr>
        <w:t xml:space="preserve"> </w:t>
      </w:r>
      <w:r>
        <w:rPr>
          <w:rFonts w:ascii="Arial" w:hAnsi="Arial" w:cs="Arial"/>
          <w:color w:val="000000"/>
          <w:sz w:val="18"/>
          <w:szCs w:val="18"/>
        </w:rPr>
        <w:t>세분화</w:t>
      </w:r>
      <w:r>
        <w:rPr>
          <w:rFonts w:ascii="Arial" w:hAnsi="Arial" w:cs="Arial"/>
          <w:color w:val="000000"/>
          <w:sz w:val="18"/>
          <w:szCs w:val="18"/>
        </w:rPr>
        <w:t xml:space="preserve"> </w:t>
      </w:r>
      <w:r>
        <w:rPr>
          <w:rFonts w:ascii="Arial" w:hAnsi="Arial" w:cs="Arial"/>
          <w:color w:val="000000"/>
          <w:sz w:val="18"/>
          <w:szCs w:val="18"/>
        </w:rPr>
        <w:t>되어있다</w:t>
      </w:r>
      <w:r>
        <w:rPr>
          <w:rFonts w:ascii="Arial" w:hAnsi="Arial" w:cs="Arial"/>
          <w:color w:val="000000"/>
          <w:sz w:val="18"/>
          <w:szCs w:val="18"/>
        </w:rPr>
        <w:t xml:space="preserve">. </w:t>
      </w:r>
      <w:r>
        <w:rPr>
          <w:rFonts w:ascii="Arial" w:hAnsi="Arial" w:cs="Arial"/>
          <w:color w:val="000000"/>
          <w:sz w:val="18"/>
          <w:szCs w:val="18"/>
        </w:rPr>
        <w:t>아래참고</w:t>
      </w:r>
      <w:r>
        <w:rPr>
          <w:rFonts w:ascii="Arial" w:hAnsi="Arial" w:cs="Arial"/>
          <w:color w:val="000000"/>
          <w:sz w:val="18"/>
          <w:szCs w:val="18"/>
        </w:rPr>
        <w:t>.</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 xml:space="preserve">/etc/apache2/apache2.conf : </w:t>
      </w:r>
      <w:r>
        <w:rPr>
          <w:rFonts w:ascii="Arial" w:hAnsi="Arial" w:cs="Arial"/>
          <w:color w:val="000000"/>
          <w:sz w:val="18"/>
          <w:szCs w:val="18"/>
        </w:rPr>
        <w:t>기본설정</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 xml:space="preserve">/etc/apache2/ports.conf : </w:t>
      </w:r>
      <w:r>
        <w:rPr>
          <w:rFonts w:ascii="Arial" w:hAnsi="Arial" w:cs="Arial"/>
          <w:color w:val="000000"/>
          <w:sz w:val="18"/>
          <w:szCs w:val="18"/>
        </w:rPr>
        <w:t>포트설정</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/etc/apache2/mods-enabled/dir.conf : index </w:t>
      </w:r>
      <w:r>
        <w:rPr>
          <w:rFonts w:ascii="Arial" w:hAnsi="Arial" w:cs="Arial"/>
          <w:color w:val="000000"/>
          <w:sz w:val="18"/>
          <w:szCs w:val="18"/>
        </w:rPr>
        <w:t>파일설정</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21"/>
          <w:szCs w:val="21"/>
        </w:rPr>
        <w:t xml:space="preserve">/etc/apache2/mods-available/userdir.conf : </w:t>
      </w:r>
      <w:r>
        <w:rPr>
          <w:rFonts w:ascii="Arial" w:hAnsi="Arial" w:cs="Arial"/>
          <w:color w:val="000000"/>
          <w:sz w:val="21"/>
          <w:szCs w:val="21"/>
        </w:rPr>
        <w:t>사용자계정설정</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 xml:space="preserve">/etc/apache2/mods-enabled/autoindex.conf : </w:t>
      </w:r>
      <w:r>
        <w:rPr>
          <w:rFonts w:ascii="Arial" w:hAnsi="Arial" w:cs="Arial"/>
          <w:color w:val="000000"/>
          <w:sz w:val="18"/>
          <w:szCs w:val="18"/>
        </w:rPr>
        <w:t>언어셋</w:t>
      </w:r>
      <w:r>
        <w:rPr>
          <w:rFonts w:ascii="Arial" w:hAnsi="Arial" w:cs="Arial"/>
          <w:color w:val="000000"/>
          <w:sz w:val="18"/>
          <w:szCs w:val="18"/>
        </w:rPr>
        <w:t xml:space="preserve"> </w:t>
      </w:r>
      <w:r>
        <w:rPr>
          <w:rFonts w:ascii="Arial" w:hAnsi="Arial" w:cs="Arial"/>
          <w:color w:val="000000"/>
          <w:sz w:val="18"/>
          <w:szCs w:val="18"/>
        </w:rPr>
        <w:t>관련설정</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 xml:space="preserve">/etc/apache2/mods-enabled/mime.conf : </w:t>
      </w:r>
      <w:r>
        <w:rPr>
          <w:rFonts w:ascii="Arial" w:hAnsi="Arial" w:cs="Arial"/>
          <w:color w:val="000000"/>
          <w:sz w:val="18"/>
          <w:szCs w:val="18"/>
        </w:rPr>
        <w:t>파일타입설정</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 xml:space="preserve">/etc/apache2/sites-enabled/default : </w:t>
      </w:r>
      <w:r>
        <w:rPr>
          <w:rFonts w:ascii="Arial" w:hAnsi="Arial" w:cs="Arial"/>
          <w:color w:val="000000"/>
          <w:sz w:val="18"/>
          <w:szCs w:val="18"/>
        </w:rPr>
        <w:t>웹서비스설정</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먼버</w:t>
      </w:r>
      <w:r>
        <w:rPr>
          <w:rFonts w:ascii="Arial" w:hAnsi="Arial" w:cs="Arial"/>
          <w:color w:val="000000"/>
          <w:sz w:val="18"/>
          <w:szCs w:val="18"/>
        </w:rPr>
        <w:t xml:space="preserve"> </w:t>
      </w:r>
      <w:r>
        <w:rPr>
          <w:rFonts w:ascii="Arial" w:hAnsi="Arial" w:cs="Arial"/>
          <w:color w:val="000000"/>
          <w:sz w:val="18"/>
          <w:szCs w:val="18"/>
        </w:rPr>
        <w:t>서버네임부터</w:t>
      </w:r>
      <w:r>
        <w:rPr>
          <w:rFonts w:ascii="Arial" w:hAnsi="Arial" w:cs="Arial"/>
          <w:color w:val="000000"/>
          <w:sz w:val="18"/>
          <w:szCs w:val="18"/>
        </w:rPr>
        <w:t xml:space="preserve"> </w:t>
      </w:r>
      <w:r>
        <w:rPr>
          <w:rFonts w:ascii="Arial" w:hAnsi="Arial" w:cs="Arial"/>
          <w:color w:val="000000"/>
          <w:sz w:val="18"/>
          <w:szCs w:val="18"/>
        </w:rPr>
        <w:t>등록한다</w:t>
      </w:r>
      <w:r>
        <w:rPr>
          <w:rFonts w:ascii="Arial" w:hAnsi="Arial" w:cs="Arial"/>
          <w:color w:val="000000"/>
          <w:sz w:val="18"/>
          <w:szCs w:val="18"/>
        </w:rPr>
        <w:t xml:space="preserve">. </w:t>
      </w:r>
      <w:r>
        <w:rPr>
          <w:rFonts w:ascii="Arial" w:hAnsi="Arial" w:cs="Arial"/>
          <w:color w:val="000000"/>
          <w:sz w:val="18"/>
          <w:szCs w:val="18"/>
        </w:rPr>
        <w:t>이거</w:t>
      </w:r>
      <w:r>
        <w:rPr>
          <w:rFonts w:ascii="Arial" w:hAnsi="Arial" w:cs="Arial"/>
          <w:color w:val="000000"/>
          <w:sz w:val="18"/>
          <w:szCs w:val="18"/>
        </w:rPr>
        <w:t xml:space="preserve"> </w:t>
      </w:r>
      <w:r>
        <w:rPr>
          <w:rFonts w:ascii="Arial" w:hAnsi="Arial" w:cs="Arial"/>
          <w:color w:val="000000"/>
          <w:sz w:val="18"/>
          <w:szCs w:val="18"/>
        </w:rPr>
        <w:t>안해두면</w:t>
      </w:r>
      <w:r>
        <w:rPr>
          <w:rFonts w:ascii="Arial" w:hAnsi="Arial" w:cs="Arial"/>
          <w:color w:val="000000"/>
          <w:sz w:val="18"/>
          <w:szCs w:val="18"/>
        </w:rPr>
        <w:t xml:space="preserve"> </w:t>
      </w:r>
      <w:r>
        <w:rPr>
          <w:rFonts w:ascii="Arial" w:hAnsi="Arial" w:cs="Arial"/>
          <w:color w:val="000000"/>
          <w:sz w:val="18"/>
          <w:szCs w:val="18"/>
        </w:rPr>
        <w:t>자꾸</w:t>
      </w:r>
      <w:r>
        <w:rPr>
          <w:rFonts w:ascii="Arial" w:hAnsi="Arial" w:cs="Arial"/>
          <w:color w:val="000000"/>
          <w:sz w:val="18"/>
          <w:szCs w:val="18"/>
        </w:rPr>
        <w:t xml:space="preserve"> </w:t>
      </w:r>
      <w:r>
        <w:rPr>
          <w:rFonts w:ascii="Arial" w:hAnsi="Arial" w:cs="Arial"/>
          <w:color w:val="000000"/>
          <w:sz w:val="18"/>
          <w:szCs w:val="18"/>
        </w:rPr>
        <w:t>등록하라고</w:t>
      </w:r>
      <w:r>
        <w:rPr>
          <w:rFonts w:ascii="Arial" w:hAnsi="Arial" w:cs="Arial"/>
          <w:color w:val="000000"/>
          <w:sz w:val="18"/>
          <w:szCs w:val="18"/>
        </w:rPr>
        <w:t xml:space="preserve"> </w:t>
      </w:r>
      <w:r>
        <w:rPr>
          <w:rFonts w:ascii="Arial" w:hAnsi="Arial" w:cs="Arial"/>
          <w:color w:val="000000"/>
          <w:sz w:val="18"/>
          <w:szCs w:val="18"/>
        </w:rPr>
        <w:t>귀찮게</w:t>
      </w:r>
      <w:r>
        <w:rPr>
          <w:rFonts w:ascii="Arial" w:hAnsi="Arial" w:cs="Arial"/>
          <w:color w:val="000000"/>
          <w:sz w:val="18"/>
          <w:szCs w:val="18"/>
        </w:rPr>
        <w:t xml:space="preserve"> </w:t>
      </w:r>
      <w:r>
        <w:rPr>
          <w:rFonts w:ascii="Arial" w:hAnsi="Arial" w:cs="Arial"/>
          <w:color w:val="000000"/>
          <w:sz w:val="18"/>
          <w:szCs w:val="18"/>
        </w:rPr>
        <w:t>한다</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sudo vi /etc/apache2/apache2.conf</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Global configuration</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ServerName "</w:t>
      </w:r>
      <w:r>
        <w:rPr>
          <w:rFonts w:ascii="Arial" w:hAnsi="Arial" w:cs="Arial"/>
          <w:color w:val="000000"/>
          <w:sz w:val="18"/>
          <w:szCs w:val="18"/>
        </w:rPr>
        <w:t>서버이름</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w:t>
      </w:r>
      <w:r>
        <w:rPr>
          <w:rFonts w:ascii="Arial" w:hAnsi="Arial" w:cs="Arial"/>
          <w:color w:val="000000"/>
          <w:sz w:val="18"/>
          <w:szCs w:val="18"/>
        </w:rPr>
        <w:t>파일</w:t>
      </w:r>
      <w:r>
        <w:rPr>
          <w:rFonts w:ascii="Arial" w:hAnsi="Arial" w:cs="Arial"/>
          <w:color w:val="000000"/>
          <w:sz w:val="18"/>
          <w:szCs w:val="18"/>
        </w:rPr>
        <w:t xml:space="preserve"> </w:t>
      </w:r>
      <w:r>
        <w:rPr>
          <w:rFonts w:ascii="Arial" w:hAnsi="Arial" w:cs="Arial"/>
          <w:color w:val="000000"/>
          <w:sz w:val="18"/>
          <w:szCs w:val="18"/>
        </w:rPr>
        <w:t>저장</w:t>
      </w:r>
      <w:r>
        <w:rPr>
          <w:rFonts w:ascii="Arial" w:hAnsi="Arial" w:cs="Arial"/>
          <w:color w:val="000000"/>
          <w:sz w:val="18"/>
          <w:szCs w:val="18"/>
        </w:rPr>
        <w:t xml:space="preserve"> </w:t>
      </w:r>
      <w:r>
        <w:rPr>
          <w:rFonts w:ascii="Arial" w:hAnsi="Arial" w:cs="Arial"/>
          <w:color w:val="000000"/>
          <w:sz w:val="18"/>
          <w:szCs w:val="18"/>
        </w:rPr>
        <w:t>후</w:t>
      </w:r>
      <w:r>
        <w:rPr>
          <w:rFonts w:ascii="Arial" w:hAnsi="Arial" w:cs="Arial"/>
          <w:color w:val="000000"/>
          <w:sz w:val="18"/>
          <w:szCs w:val="18"/>
        </w:rPr>
        <w:t xml:space="preserve"> </w:t>
      </w:r>
      <w:r>
        <w:rPr>
          <w:rFonts w:ascii="Arial" w:hAnsi="Arial" w:cs="Arial"/>
          <w:color w:val="000000"/>
          <w:sz w:val="18"/>
          <w:szCs w:val="18"/>
        </w:rPr>
        <w:t>아파치</w:t>
      </w:r>
      <w:r>
        <w:rPr>
          <w:rFonts w:ascii="Arial" w:hAnsi="Arial" w:cs="Arial"/>
          <w:color w:val="000000"/>
          <w:sz w:val="18"/>
          <w:szCs w:val="18"/>
        </w:rPr>
        <w:t xml:space="preserve"> </w:t>
      </w:r>
      <w:r>
        <w:rPr>
          <w:rFonts w:ascii="Arial" w:hAnsi="Arial" w:cs="Arial"/>
          <w:color w:val="000000"/>
          <w:sz w:val="18"/>
          <w:szCs w:val="18"/>
        </w:rPr>
        <w:t>재시작</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sudo /etc/init.d/apache2 restart</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b/>
          <w:bCs/>
          <w:color w:val="000000"/>
          <w:sz w:val="28"/>
          <w:szCs w:val="28"/>
        </w:rPr>
        <w:t xml:space="preserve">PHP </w:t>
      </w:r>
      <w:r>
        <w:rPr>
          <w:rFonts w:ascii="Arial" w:hAnsi="Arial" w:cs="Arial"/>
          <w:b/>
          <w:bCs/>
          <w:color w:val="000000"/>
          <w:sz w:val="28"/>
          <w:szCs w:val="28"/>
        </w:rPr>
        <w:t>설정</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우선</w:t>
      </w:r>
      <w:r>
        <w:rPr>
          <w:rFonts w:ascii="Arial" w:hAnsi="Arial" w:cs="Arial"/>
          <w:color w:val="000000"/>
          <w:sz w:val="18"/>
          <w:szCs w:val="18"/>
        </w:rPr>
        <w:t xml:space="preserve"> php5 </w:t>
      </w:r>
      <w:r>
        <w:rPr>
          <w:rFonts w:ascii="Arial" w:hAnsi="Arial" w:cs="Arial"/>
          <w:color w:val="000000"/>
          <w:sz w:val="18"/>
          <w:szCs w:val="18"/>
        </w:rPr>
        <w:t>가</w:t>
      </w:r>
      <w:r>
        <w:rPr>
          <w:rFonts w:ascii="Arial" w:hAnsi="Arial" w:cs="Arial"/>
          <w:color w:val="000000"/>
          <w:sz w:val="18"/>
          <w:szCs w:val="18"/>
        </w:rPr>
        <w:t xml:space="preserve"> </w:t>
      </w:r>
      <w:r>
        <w:rPr>
          <w:rFonts w:ascii="Arial" w:hAnsi="Arial" w:cs="Arial"/>
          <w:color w:val="000000"/>
          <w:sz w:val="18"/>
          <w:szCs w:val="18"/>
        </w:rPr>
        <w:t>적용되는</w:t>
      </w:r>
      <w:r>
        <w:rPr>
          <w:rFonts w:ascii="Arial" w:hAnsi="Arial" w:cs="Arial"/>
          <w:color w:val="000000"/>
          <w:sz w:val="18"/>
          <w:szCs w:val="18"/>
        </w:rPr>
        <w:t xml:space="preserve"> </w:t>
      </w:r>
      <w:r>
        <w:rPr>
          <w:rFonts w:ascii="Arial" w:hAnsi="Arial" w:cs="Arial"/>
          <w:color w:val="000000"/>
          <w:sz w:val="18"/>
          <w:szCs w:val="18"/>
        </w:rPr>
        <w:t>파일</w:t>
      </w:r>
      <w:r>
        <w:rPr>
          <w:rFonts w:ascii="Arial" w:hAnsi="Arial" w:cs="Arial"/>
          <w:color w:val="000000"/>
          <w:sz w:val="18"/>
          <w:szCs w:val="18"/>
        </w:rPr>
        <w:t xml:space="preserve"> </w:t>
      </w:r>
      <w:r>
        <w:rPr>
          <w:rFonts w:ascii="Arial" w:hAnsi="Arial" w:cs="Arial"/>
          <w:color w:val="000000"/>
          <w:sz w:val="18"/>
          <w:szCs w:val="18"/>
        </w:rPr>
        <w:t>확장자를</w:t>
      </w:r>
      <w:r>
        <w:rPr>
          <w:rFonts w:ascii="Arial" w:hAnsi="Arial" w:cs="Arial"/>
          <w:color w:val="000000"/>
          <w:sz w:val="18"/>
          <w:szCs w:val="18"/>
        </w:rPr>
        <w:t> </w:t>
      </w:r>
      <w:r>
        <w:rPr>
          <w:rFonts w:ascii="Arial" w:hAnsi="Arial" w:cs="Arial"/>
          <w:color w:val="000000"/>
          <w:sz w:val="18"/>
          <w:szCs w:val="18"/>
        </w:rPr>
        <w:t>아파치설정에</w:t>
      </w:r>
      <w:r>
        <w:rPr>
          <w:rFonts w:ascii="Arial" w:hAnsi="Arial" w:cs="Arial"/>
          <w:color w:val="000000"/>
          <w:sz w:val="18"/>
          <w:szCs w:val="18"/>
        </w:rPr>
        <w:t xml:space="preserve"> </w:t>
      </w:r>
      <w:r>
        <w:rPr>
          <w:rFonts w:ascii="Arial" w:hAnsi="Arial" w:cs="Arial"/>
          <w:color w:val="000000"/>
          <w:sz w:val="18"/>
          <w:szCs w:val="18"/>
        </w:rPr>
        <w:t>추가해준다</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sudo vi /etc/apache2/mods-enabled/mime.conf</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AddType application/x-bzip2 .bz2</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AddType application/x-httpd-php .php .php .php4 .php3 .inc .phtml .html .htm .xhtml // </w:t>
      </w:r>
      <w:r>
        <w:rPr>
          <w:rFonts w:ascii="Arial" w:hAnsi="Arial" w:cs="Arial"/>
          <w:color w:val="000000"/>
          <w:sz w:val="18"/>
          <w:szCs w:val="18"/>
        </w:rPr>
        <w:t>추가</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AddType application/x-httpd-php-source .phps // </w:t>
      </w:r>
      <w:r>
        <w:rPr>
          <w:rFonts w:ascii="Arial" w:hAnsi="Arial" w:cs="Arial"/>
          <w:color w:val="000000"/>
          <w:sz w:val="18"/>
          <w:szCs w:val="18"/>
        </w:rPr>
        <w:t>추가</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w:t>
      </w:r>
      <w:r>
        <w:rPr>
          <w:rFonts w:ascii="Arial" w:hAnsi="Arial" w:cs="Arial"/>
          <w:color w:val="000000"/>
          <w:sz w:val="18"/>
          <w:szCs w:val="18"/>
        </w:rPr>
        <w:t>파일</w:t>
      </w:r>
      <w:r>
        <w:rPr>
          <w:rFonts w:ascii="Arial" w:hAnsi="Arial" w:cs="Arial"/>
          <w:color w:val="000000"/>
          <w:sz w:val="18"/>
          <w:szCs w:val="18"/>
        </w:rPr>
        <w:t xml:space="preserve"> </w:t>
      </w:r>
      <w:r>
        <w:rPr>
          <w:rFonts w:ascii="Arial" w:hAnsi="Arial" w:cs="Arial"/>
          <w:color w:val="000000"/>
          <w:sz w:val="18"/>
          <w:szCs w:val="18"/>
        </w:rPr>
        <w:t>저장</w:t>
      </w:r>
      <w:r>
        <w:rPr>
          <w:rFonts w:ascii="Arial" w:hAnsi="Arial" w:cs="Arial"/>
          <w:color w:val="000000"/>
          <w:sz w:val="18"/>
          <w:szCs w:val="18"/>
        </w:rPr>
        <w:t xml:space="preserve"> </w:t>
      </w:r>
      <w:r>
        <w:rPr>
          <w:rFonts w:ascii="Arial" w:hAnsi="Arial" w:cs="Arial"/>
          <w:color w:val="000000"/>
          <w:sz w:val="18"/>
          <w:szCs w:val="18"/>
        </w:rPr>
        <w:t>후</w:t>
      </w:r>
      <w:r>
        <w:rPr>
          <w:rFonts w:ascii="Arial" w:hAnsi="Arial" w:cs="Arial"/>
          <w:color w:val="000000"/>
          <w:sz w:val="18"/>
          <w:szCs w:val="18"/>
        </w:rPr>
        <w:t xml:space="preserve"> </w:t>
      </w:r>
      <w:r>
        <w:rPr>
          <w:rFonts w:ascii="Arial" w:hAnsi="Arial" w:cs="Arial"/>
          <w:color w:val="000000"/>
          <w:sz w:val="18"/>
          <w:szCs w:val="18"/>
        </w:rPr>
        <w:t>아파치</w:t>
      </w:r>
      <w:r>
        <w:rPr>
          <w:rFonts w:ascii="Arial" w:hAnsi="Arial" w:cs="Arial"/>
          <w:color w:val="000000"/>
          <w:sz w:val="18"/>
          <w:szCs w:val="18"/>
        </w:rPr>
        <w:t xml:space="preserve"> </w:t>
      </w:r>
      <w:r>
        <w:rPr>
          <w:rFonts w:ascii="Arial" w:hAnsi="Arial" w:cs="Arial"/>
          <w:color w:val="000000"/>
          <w:sz w:val="18"/>
          <w:szCs w:val="18"/>
        </w:rPr>
        <w:t>재시작</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sudo /etc/init.d/apache2 restart</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b/>
          <w:bCs/>
          <w:color w:val="000000"/>
          <w:sz w:val="28"/>
          <w:szCs w:val="28"/>
        </w:rPr>
        <w:t xml:space="preserve">PhpMyAdmin </w:t>
      </w:r>
      <w:r>
        <w:rPr>
          <w:rFonts w:ascii="Arial" w:hAnsi="Arial" w:cs="Arial"/>
          <w:b/>
          <w:bCs/>
          <w:color w:val="000000"/>
          <w:sz w:val="28"/>
          <w:szCs w:val="28"/>
        </w:rPr>
        <w:t>설치</w:t>
      </w:r>
    </w:p>
    <w:p w:rsidR="00F44348" w:rsidRDefault="00F44348" w:rsidP="00F44348">
      <w:pPr>
        <w:shd w:val="clear" w:color="auto" w:fill="FFFFFF"/>
        <w:rPr>
          <w:rFonts w:ascii="Arial" w:hAnsi="Arial" w:cs="Arial"/>
          <w:color w:val="000000"/>
          <w:sz w:val="21"/>
          <w:szCs w:val="21"/>
        </w:rPr>
      </w:pPr>
      <w:r>
        <w:rPr>
          <w:rFonts w:ascii="Arial" w:hAnsi="Arial" w:cs="Arial"/>
          <w:color w:val="000000"/>
          <w:sz w:val="18"/>
          <w:szCs w:val="18"/>
        </w:rPr>
        <w:t xml:space="preserve">shell </w:t>
      </w:r>
      <w:r>
        <w:rPr>
          <w:rFonts w:ascii="Arial" w:hAnsi="Arial" w:cs="Arial"/>
          <w:color w:val="000000"/>
          <w:sz w:val="18"/>
          <w:szCs w:val="18"/>
        </w:rPr>
        <w:t>에서</w:t>
      </w:r>
      <w:r>
        <w:rPr>
          <w:rFonts w:ascii="Arial" w:hAnsi="Arial" w:cs="Arial"/>
          <w:color w:val="000000"/>
          <w:sz w:val="18"/>
          <w:szCs w:val="18"/>
        </w:rPr>
        <w:t xml:space="preserve"> </w:t>
      </w:r>
      <w:r>
        <w:rPr>
          <w:rFonts w:ascii="Arial" w:hAnsi="Arial" w:cs="Arial"/>
          <w:color w:val="000000"/>
          <w:sz w:val="18"/>
          <w:szCs w:val="18"/>
        </w:rPr>
        <w:t>직접</w:t>
      </w:r>
      <w:r>
        <w:rPr>
          <w:rFonts w:ascii="Arial" w:hAnsi="Arial" w:cs="Arial"/>
          <w:color w:val="000000"/>
          <w:sz w:val="18"/>
          <w:szCs w:val="18"/>
        </w:rPr>
        <w:t xml:space="preserve"> mysql </w:t>
      </w:r>
      <w:r>
        <w:rPr>
          <w:rFonts w:ascii="Arial" w:hAnsi="Arial" w:cs="Arial"/>
          <w:color w:val="000000"/>
          <w:sz w:val="18"/>
          <w:szCs w:val="18"/>
        </w:rPr>
        <w:t>을</w:t>
      </w:r>
      <w:r>
        <w:rPr>
          <w:rFonts w:ascii="Arial" w:hAnsi="Arial" w:cs="Arial"/>
          <w:color w:val="000000"/>
          <w:sz w:val="18"/>
          <w:szCs w:val="18"/>
        </w:rPr>
        <w:t xml:space="preserve"> </w:t>
      </w:r>
      <w:r>
        <w:rPr>
          <w:rFonts w:ascii="Arial" w:hAnsi="Arial" w:cs="Arial"/>
          <w:color w:val="000000"/>
          <w:sz w:val="18"/>
          <w:szCs w:val="18"/>
        </w:rPr>
        <w:t>관리하는</w:t>
      </w:r>
      <w:r>
        <w:rPr>
          <w:rFonts w:ascii="Arial" w:hAnsi="Arial" w:cs="Arial"/>
          <w:color w:val="000000"/>
          <w:sz w:val="18"/>
          <w:szCs w:val="18"/>
        </w:rPr>
        <w:t xml:space="preserve"> </w:t>
      </w:r>
      <w:r>
        <w:rPr>
          <w:rFonts w:ascii="Arial" w:hAnsi="Arial" w:cs="Arial"/>
          <w:color w:val="000000"/>
          <w:sz w:val="18"/>
          <w:szCs w:val="18"/>
        </w:rPr>
        <w:t>불편함을</w:t>
      </w:r>
      <w:r>
        <w:rPr>
          <w:rFonts w:ascii="Arial" w:hAnsi="Arial" w:cs="Arial"/>
          <w:color w:val="000000"/>
          <w:sz w:val="18"/>
          <w:szCs w:val="18"/>
        </w:rPr>
        <w:t xml:space="preserve"> </w:t>
      </w:r>
      <w:r>
        <w:rPr>
          <w:rFonts w:ascii="Arial" w:hAnsi="Arial" w:cs="Arial"/>
          <w:color w:val="000000"/>
          <w:sz w:val="18"/>
          <w:szCs w:val="18"/>
        </w:rPr>
        <w:t>덜고</w:t>
      </w:r>
      <w:r>
        <w:rPr>
          <w:rFonts w:ascii="Arial" w:hAnsi="Arial" w:cs="Arial"/>
          <w:color w:val="000000"/>
          <w:sz w:val="18"/>
          <w:szCs w:val="18"/>
        </w:rPr>
        <w:t>, </w:t>
      </w:r>
      <w:r>
        <w:rPr>
          <w:rFonts w:ascii="Arial" w:hAnsi="Arial" w:cs="Arial"/>
          <w:color w:val="000000"/>
          <w:sz w:val="18"/>
          <w:szCs w:val="18"/>
        </w:rPr>
        <w:t>웹에서</w:t>
      </w:r>
      <w:r>
        <w:rPr>
          <w:rFonts w:ascii="Arial" w:hAnsi="Arial" w:cs="Arial"/>
          <w:color w:val="000000"/>
          <w:sz w:val="18"/>
          <w:szCs w:val="18"/>
        </w:rPr>
        <w:t xml:space="preserve"> </w:t>
      </w:r>
      <w:r>
        <w:rPr>
          <w:rFonts w:ascii="Arial" w:hAnsi="Arial" w:cs="Arial"/>
          <w:color w:val="000000"/>
          <w:sz w:val="18"/>
          <w:szCs w:val="18"/>
        </w:rPr>
        <w:t>편리하게</w:t>
      </w:r>
      <w:r>
        <w:rPr>
          <w:rFonts w:ascii="Arial" w:hAnsi="Arial" w:cs="Arial"/>
          <w:color w:val="000000"/>
          <w:sz w:val="18"/>
          <w:szCs w:val="18"/>
        </w:rPr>
        <w:t xml:space="preserve"> </w:t>
      </w:r>
      <w:r>
        <w:rPr>
          <w:rFonts w:ascii="Arial" w:hAnsi="Arial" w:cs="Arial"/>
          <w:color w:val="000000"/>
          <w:sz w:val="18"/>
          <w:szCs w:val="18"/>
        </w:rPr>
        <w:t>관리할수</w:t>
      </w:r>
      <w:r>
        <w:rPr>
          <w:rFonts w:ascii="Arial" w:hAnsi="Arial" w:cs="Arial"/>
          <w:color w:val="000000"/>
          <w:sz w:val="18"/>
          <w:szCs w:val="18"/>
        </w:rPr>
        <w:t xml:space="preserve"> </w:t>
      </w:r>
      <w:r>
        <w:rPr>
          <w:rFonts w:ascii="Arial" w:hAnsi="Arial" w:cs="Arial"/>
          <w:color w:val="000000"/>
          <w:sz w:val="18"/>
          <w:szCs w:val="18"/>
        </w:rPr>
        <w:t>있도록</w:t>
      </w:r>
      <w:r>
        <w:rPr>
          <w:rFonts w:ascii="Arial" w:hAnsi="Arial" w:cs="Arial"/>
          <w:color w:val="000000"/>
          <w:sz w:val="18"/>
          <w:szCs w:val="18"/>
        </w:rPr>
        <w:t xml:space="preserve"> phpmyadmin </w:t>
      </w:r>
      <w:r>
        <w:rPr>
          <w:rFonts w:ascii="Arial" w:hAnsi="Arial" w:cs="Arial"/>
          <w:color w:val="000000"/>
          <w:sz w:val="18"/>
          <w:szCs w:val="18"/>
        </w:rPr>
        <w:t>을</w:t>
      </w:r>
      <w:r>
        <w:rPr>
          <w:rFonts w:ascii="Arial" w:hAnsi="Arial" w:cs="Arial"/>
          <w:color w:val="000000"/>
          <w:sz w:val="18"/>
          <w:szCs w:val="18"/>
        </w:rPr>
        <w:t xml:space="preserve"> </w:t>
      </w:r>
      <w:r>
        <w:rPr>
          <w:rFonts w:ascii="Arial" w:hAnsi="Arial" w:cs="Arial"/>
          <w:color w:val="000000"/>
          <w:sz w:val="18"/>
          <w:szCs w:val="18"/>
        </w:rPr>
        <w:t>설치한다</w:t>
      </w:r>
      <w:r>
        <w:rPr>
          <w:rFonts w:ascii="Arial" w:hAnsi="Arial" w:cs="Arial"/>
          <w:color w:val="000000"/>
          <w:sz w:val="18"/>
          <w:szCs w:val="18"/>
        </w:rPr>
        <w:t>.</w:t>
      </w:r>
    </w:p>
    <w:p w:rsidR="00F44348" w:rsidRDefault="00F44348" w:rsidP="00F44348">
      <w:pPr>
        <w:shd w:val="clear" w:color="auto" w:fill="EEEEEE"/>
        <w:rPr>
          <w:rFonts w:ascii="Arial" w:hAnsi="Arial" w:cs="Arial"/>
          <w:color w:val="000000"/>
          <w:sz w:val="21"/>
          <w:szCs w:val="21"/>
        </w:rPr>
      </w:pPr>
      <w:r>
        <w:rPr>
          <w:rFonts w:ascii="Arial" w:hAnsi="Arial" w:cs="Arial"/>
          <w:color w:val="000000"/>
          <w:sz w:val="18"/>
          <w:szCs w:val="18"/>
        </w:rPr>
        <w:t xml:space="preserve">// phpmyadmin </w:t>
      </w:r>
      <w:r>
        <w:rPr>
          <w:rFonts w:ascii="Arial" w:hAnsi="Arial" w:cs="Arial"/>
          <w:color w:val="000000"/>
          <w:sz w:val="18"/>
          <w:szCs w:val="18"/>
        </w:rPr>
        <w:t>패키지</w:t>
      </w:r>
      <w:r>
        <w:rPr>
          <w:rFonts w:ascii="Arial" w:hAnsi="Arial" w:cs="Arial"/>
          <w:color w:val="000000"/>
          <w:sz w:val="18"/>
          <w:szCs w:val="18"/>
        </w:rPr>
        <w:t xml:space="preserve"> </w:t>
      </w:r>
      <w:r>
        <w:rPr>
          <w:rFonts w:ascii="Arial" w:hAnsi="Arial" w:cs="Arial"/>
          <w:color w:val="000000"/>
          <w:sz w:val="18"/>
          <w:szCs w:val="18"/>
        </w:rPr>
        <w:t>설치</w:t>
      </w:r>
    </w:p>
    <w:p w:rsidR="00F44348" w:rsidRDefault="00F44348" w:rsidP="00F44348">
      <w:pPr>
        <w:shd w:val="clear" w:color="auto" w:fill="EEEEEE"/>
        <w:rPr>
          <w:rFonts w:ascii="Arial" w:hAnsi="Arial" w:cs="Arial"/>
          <w:color w:val="000000"/>
          <w:sz w:val="21"/>
          <w:szCs w:val="21"/>
        </w:rPr>
      </w:pPr>
      <w:r>
        <w:rPr>
          <w:rFonts w:ascii="Arial" w:hAnsi="Arial" w:cs="Arial"/>
          <w:color w:val="000000"/>
          <w:sz w:val="18"/>
          <w:szCs w:val="18"/>
        </w:rPr>
        <w:t>$ sudo apt-get install phpmyadmin</w:t>
      </w:r>
    </w:p>
    <w:p w:rsidR="00F44348" w:rsidRDefault="00F44348" w:rsidP="00F44348">
      <w:pPr>
        <w:shd w:val="clear" w:color="auto" w:fill="EEEEEE"/>
        <w:rPr>
          <w:rFonts w:ascii="Arial" w:hAnsi="Arial" w:cs="Arial"/>
          <w:color w:val="000000"/>
          <w:sz w:val="21"/>
          <w:szCs w:val="21"/>
        </w:rPr>
      </w:pPr>
    </w:p>
    <w:p w:rsidR="00F44348" w:rsidRDefault="00F44348" w:rsidP="00F44348">
      <w:pPr>
        <w:shd w:val="clear" w:color="auto" w:fill="EEEEEE"/>
        <w:rPr>
          <w:rFonts w:ascii="Arial" w:hAnsi="Arial" w:cs="Arial"/>
          <w:color w:val="000000"/>
          <w:sz w:val="21"/>
          <w:szCs w:val="21"/>
        </w:rPr>
      </w:pPr>
      <w:r>
        <w:rPr>
          <w:rFonts w:ascii="Arial" w:hAnsi="Arial" w:cs="Arial"/>
          <w:color w:val="000000"/>
          <w:sz w:val="18"/>
          <w:szCs w:val="18"/>
        </w:rPr>
        <w:lastRenderedPageBreak/>
        <w:t xml:space="preserve">// </w:t>
      </w:r>
      <w:r>
        <w:rPr>
          <w:rFonts w:ascii="Arial" w:hAnsi="Arial" w:cs="Arial"/>
          <w:color w:val="000000"/>
          <w:sz w:val="18"/>
          <w:szCs w:val="18"/>
        </w:rPr>
        <w:t>아파치</w:t>
      </w:r>
      <w:r>
        <w:rPr>
          <w:rFonts w:ascii="Arial" w:hAnsi="Arial" w:cs="Arial"/>
          <w:color w:val="000000"/>
          <w:sz w:val="18"/>
          <w:szCs w:val="18"/>
        </w:rPr>
        <w:t xml:space="preserve"> </w:t>
      </w:r>
      <w:r>
        <w:rPr>
          <w:rFonts w:ascii="Arial" w:hAnsi="Arial" w:cs="Arial"/>
          <w:color w:val="000000"/>
          <w:sz w:val="18"/>
          <w:szCs w:val="18"/>
        </w:rPr>
        <w:t>설정파일을</w:t>
      </w:r>
      <w:r>
        <w:rPr>
          <w:rFonts w:ascii="Arial" w:hAnsi="Arial" w:cs="Arial"/>
          <w:color w:val="000000"/>
          <w:sz w:val="18"/>
          <w:szCs w:val="18"/>
        </w:rPr>
        <w:t xml:space="preserve"> </w:t>
      </w:r>
      <w:r>
        <w:rPr>
          <w:rFonts w:ascii="Arial" w:hAnsi="Arial" w:cs="Arial"/>
          <w:color w:val="000000"/>
          <w:sz w:val="18"/>
          <w:szCs w:val="18"/>
        </w:rPr>
        <w:t>열고</w:t>
      </w:r>
      <w:r>
        <w:rPr>
          <w:rFonts w:ascii="Arial" w:hAnsi="Arial" w:cs="Arial"/>
          <w:color w:val="000000"/>
          <w:sz w:val="18"/>
          <w:szCs w:val="18"/>
        </w:rPr>
        <w:t xml:space="preserve"> </w:t>
      </w:r>
      <w:r>
        <w:rPr>
          <w:rFonts w:ascii="Arial" w:hAnsi="Arial" w:cs="Arial"/>
          <w:color w:val="000000"/>
          <w:sz w:val="18"/>
          <w:szCs w:val="18"/>
        </w:rPr>
        <w:t>맨</w:t>
      </w:r>
      <w:r>
        <w:rPr>
          <w:rFonts w:ascii="Arial" w:hAnsi="Arial" w:cs="Arial"/>
          <w:color w:val="000000"/>
          <w:sz w:val="18"/>
          <w:szCs w:val="18"/>
        </w:rPr>
        <w:t xml:space="preserve"> </w:t>
      </w:r>
      <w:r>
        <w:rPr>
          <w:rFonts w:ascii="Arial" w:hAnsi="Arial" w:cs="Arial"/>
          <w:color w:val="000000"/>
          <w:sz w:val="18"/>
          <w:szCs w:val="18"/>
        </w:rPr>
        <w:t>마직막줄에</w:t>
      </w:r>
      <w:r>
        <w:rPr>
          <w:rFonts w:ascii="Arial" w:hAnsi="Arial" w:cs="Arial"/>
          <w:color w:val="000000"/>
          <w:sz w:val="18"/>
          <w:szCs w:val="18"/>
        </w:rPr>
        <w:t xml:space="preserve"> </w:t>
      </w:r>
      <w:r>
        <w:rPr>
          <w:rFonts w:ascii="Arial" w:hAnsi="Arial" w:cs="Arial"/>
          <w:color w:val="000000"/>
          <w:sz w:val="18"/>
          <w:szCs w:val="18"/>
        </w:rPr>
        <w:t>아래</w:t>
      </w:r>
      <w:r>
        <w:rPr>
          <w:rFonts w:ascii="Arial" w:hAnsi="Arial" w:cs="Arial"/>
          <w:color w:val="000000"/>
          <w:sz w:val="18"/>
          <w:szCs w:val="18"/>
        </w:rPr>
        <w:t xml:space="preserve"> </w:t>
      </w:r>
      <w:r>
        <w:rPr>
          <w:rFonts w:ascii="Arial" w:hAnsi="Arial" w:cs="Arial"/>
          <w:color w:val="000000"/>
          <w:sz w:val="18"/>
          <w:szCs w:val="18"/>
        </w:rPr>
        <w:t>구문</w:t>
      </w:r>
      <w:r>
        <w:rPr>
          <w:rFonts w:ascii="Arial" w:hAnsi="Arial" w:cs="Arial"/>
          <w:color w:val="000000"/>
          <w:sz w:val="18"/>
          <w:szCs w:val="18"/>
        </w:rPr>
        <w:t xml:space="preserve"> </w:t>
      </w:r>
      <w:r>
        <w:rPr>
          <w:rFonts w:ascii="Arial" w:hAnsi="Arial" w:cs="Arial"/>
          <w:color w:val="000000"/>
          <w:sz w:val="18"/>
          <w:szCs w:val="18"/>
        </w:rPr>
        <w:t>두줄을</w:t>
      </w:r>
      <w:r>
        <w:rPr>
          <w:rFonts w:ascii="Arial" w:hAnsi="Arial" w:cs="Arial"/>
          <w:color w:val="000000"/>
          <w:sz w:val="18"/>
          <w:szCs w:val="18"/>
        </w:rPr>
        <w:t xml:space="preserve"> </w:t>
      </w:r>
      <w:r>
        <w:rPr>
          <w:rFonts w:ascii="Arial" w:hAnsi="Arial" w:cs="Arial"/>
          <w:color w:val="000000"/>
          <w:sz w:val="18"/>
          <w:szCs w:val="18"/>
        </w:rPr>
        <w:t>추가한다</w:t>
      </w:r>
    </w:p>
    <w:p w:rsidR="00F44348" w:rsidRDefault="00F44348" w:rsidP="00F44348">
      <w:pPr>
        <w:shd w:val="clear" w:color="auto" w:fill="EEEEEE"/>
        <w:rPr>
          <w:rFonts w:ascii="Arial" w:hAnsi="Arial" w:cs="Arial"/>
          <w:color w:val="000000"/>
          <w:sz w:val="21"/>
          <w:szCs w:val="21"/>
        </w:rPr>
      </w:pPr>
      <w:r>
        <w:rPr>
          <w:rFonts w:ascii="Arial" w:hAnsi="Arial" w:cs="Arial"/>
          <w:color w:val="000000"/>
          <w:sz w:val="18"/>
          <w:szCs w:val="18"/>
        </w:rPr>
        <w:t>$ sudo vi /etc/apache2/apache2.conf</w:t>
      </w:r>
    </w:p>
    <w:p w:rsidR="00F44348" w:rsidRDefault="00F44348" w:rsidP="00F44348">
      <w:pPr>
        <w:shd w:val="clear" w:color="auto" w:fill="EEEEEE"/>
        <w:rPr>
          <w:rFonts w:ascii="Arial" w:hAnsi="Arial" w:cs="Arial"/>
          <w:color w:val="000000"/>
          <w:sz w:val="21"/>
          <w:szCs w:val="21"/>
        </w:rPr>
      </w:pPr>
      <w:r>
        <w:rPr>
          <w:rFonts w:ascii="Arial" w:hAnsi="Arial" w:cs="Arial"/>
          <w:color w:val="000000"/>
          <w:sz w:val="18"/>
          <w:szCs w:val="18"/>
        </w:rPr>
        <w:t>......</w:t>
      </w:r>
    </w:p>
    <w:p w:rsidR="00F44348" w:rsidRDefault="00F44348" w:rsidP="00F44348">
      <w:pPr>
        <w:shd w:val="clear" w:color="auto" w:fill="EEEEEE"/>
        <w:rPr>
          <w:rFonts w:ascii="Arial" w:hAnsi="Arial" w:cs="Arial"/>
          <w:color w:val="000000"/>
          <w:sz w:val="21"/>
          <w:szCs w:val="21"/>
        </w:rPr>
      </w:pPr>
      <w:r>
        <w:rPr>
          <w:rFonts w:ascii="Arial" w:hAnsi="Arial" w:cs="Arial"/>
          <w:color w:val="000000"/>
          <w:sz w:val="18"/>
          <w:szCs w:val="18"/>
        </w:rPr>
        <w:t># Enable PhpMyAdmin</w:t>
      </w:r>
    </w:p>
    <w:p w:rsidR="00F44348" w:rsidRDefault="00F44348" w:rsidP="00F44348">
      <w:pPr>
        <w:shd w:val="clear" w:color="auto" w:fill="EEEEEE"/>
        <w:rPr>
          <w:rFonts w:ascii="Arial" w:hAnsi="Arial" w:cs="Arial"/>
          <w:color w:val="000000"/>
          <w:sz w:val="21"/>
          <w:szCs w:val="21"/>
        </w:rPr>
      </w:pPr>
      <w:r>
        <w:rPr>
          <w:rFonts w:ascii="Arial" w:hAnsi="Arial" w:cs="Arial"/>
          <w:color w:val="000000"/>
          <w:sz w:val="18"/>
          <w:szCs w:val="18"/>
        </w:rPr>
        <w:t>Include /etc/phpmyadmin/apache.conf</w:t>
      </w:r>
    </w:p>
    <w:p w:rsidR="00F44348" w:rsidRDefault="00F44348" w:rsidP="00F44348">
      <w:pPr>
        <w:shd w:val="clear" w:color="auto" w:fill="EEEEEE"/>
        <w:rPr>
          <w:rFonts w:ascii="Arial" w:hAnsi="Arial" w:cs="Arial"/>
          <w:color w:val="000000"/>
          <w:sz w:val="21"/>
          <w:szCs w:val="21"/>
        </w:rPr>
      </w:pPr>
    </w:p>
    <w:p w:rsidR="00F44348" w:rsidRDefault="00F44348" w:rsidP="00F44348">
      <w:pPr>
        <w:shd w:val="clear" w:color="auto" w:fill="EEEEEE"/>
        <w:rPr>
          <w:rFonts w:ascii="Arial" w:hAnsi="Arial" w:cs="Arial"/>
          <w:color w:val="000000"/>
          <w:sz w:val="21"/>
          <w:szCs w:val="21"/>
        </w:rPr>
      </w:pPr>
      <w:r>
        <w:rPr>
          <w:rFonts w:ascii="Arial" w:hAnsi="Arial" w:cs="Arial"/>
          <w:color w:val="000000"/>
          <w:sz w:val="18"/>
          <w:szCs w:val="18"/>
        </w:rPr>
        <w:t xml:space="preserve">// </w:t>
      </w:r>
      <w:r>
        <w:rPr>
          <w:rFonts w:ascii="Arial" w:hAnsi="Arial" w:cs="Arial"/>
          <w:color w:val="000000"/>
          <w:sz w:val="18"/>
          <w:szCs w:val="18"/>
        </w:rPr>
        <w:t>파일</w:t>
      </w:r>
      <w:r>
        <w:rPr>
          <w:rFonts w:ascii="Arial" w:hAnsi="Arial" w:cs="Arial"/>
          <w:color w:val="000000"/>
          <w:sz w:val="18"/>
          <w:szCs w:val="18"/>
        </w:rPr>
        <w:t xml:space="preserve"> </w:t>
      </w:r>
      <w:r>
        <w:rPr>
          <w:rFonts w:ascii="Arial" w:hAnsi="Arial" w:cs="Arial"/>
          <w:color w:val="000000"/>
          <w:sz w:val="18"/>
          <w:szCs w:val="18"/>
        </w:rPr>
        <w:t>저장후</w:t>
      </w:r>
      <w:r>
        <w:rPr>
          <w:rFonts w:ascii="Arial" w:hAnsi="Arial" w:cs="Arial"/>
          <w:color w:val="000000"/>
          <w:sz w:val="18"/>
          <w:szCs w:val="18"/>
        </w:rPr>
        <w:t xml:space="preserve"> </w:t>
      </w:r>
      <w:r>
        <w:rPr>
          <w:rFonts w:ascii="Arial" w:hAnsi="Arial" w:cs="Arial"/>
          <w:color w:val="000000"/>
          <w:sz w:val="18"/>
          <w:szCs w:val="18"/>
        </w:rPr>
        <w:t>아파치</w:t>
      </w:r>
      <w:r>
        <w:rPr>
          <w:rFonts w:ascii="Arial" w:hAnsi="Arial" w:cs="Arial"/>
          <w:color w:val="000000"/>
          <w:sz w:val="18"/>
          <w:szCs w:val="18"/>
        </w:rPr>
        <w:t xml:space="preserve"> </w:t>
      </w:r>
      <w:r>
        <w:rPr>
          <w:rFonts w:ascii="Arial" w:hAnsi="Arial" w:cs="Arial"/>
          <w:color w:val="000000"/>
          <w:sz w:val="18"/>
          <w:szCs w:val="18"/>
        </w:rPr>
        <w:t>재시작</w:t>
      </w:r>
    </w:p>
    <w:p w:rsidR="00F44348" w:rsidRDefault="00F44348" w:rsidP="00F44348">
      <w:pPr>
        <w:shd w:val="clear" w:color="auto" w:fill="EEEEEE"/>
        <w:rPr>
          <w:rFonts w:ascii="Arial" w:hAnsi="Arial" w:cs="Arial"/>
          <w:color w:val="000000"/>
          <w:sz w:val="21"/>
          <w:szCs w:val="21"/>
        </w:rPr>
      </w:pPr>
      <w:r>
        <w:rPr>
          <w:rFonts w:ascii="Arial" w:hAnsi="Arial" w:cs="Arial"/>
          <w:color w:val="000000"/>
          <w:sz w:val="18"/>
          <w:szCs w:val="18"/>
        </w:rPr>
        <w:t>$ sudo /etc/init.d/apache2 restart</w:t>
      </w:r>
    </w:p>
    <w:p w:rsidR="00F44348" w:rsidRDefault="00F44348" w:rsidP="00F44348">
      <w:pPr>
        <w:shd w:val="clear" w:color="auto" w:fill="FFFFFF"/>
        <w:rPr>
          <w:rFonts w:ascii="Arial" w:hAnsi="Arial" w:cs="Arial"/>
          <w:color w:val="000000"/>
          <w:sz w:val="21"/>
          <w:szCs w:val="21"/>
        </w:rPr>
      </w:pPr>
    </w:p>
    <w:p w:rsidR="00F44348" w:rsidRDefault="00F44348" w:rsidP="00F44348">
      <w:pPr>
        <w:shd w:val="clear" w:color="auto" w:fill="FFFFFF"/>
        <w:rPr>
          <w:rFonts w:ascii="Arial" w:hAnsi="Arial" w:cs="Arial"/>
          <w:color w:val="000000"/>
          <w:sz w:val="21"/>
          <w:szCs w:val="21"/>
        </w:rPr>
      </w:pPr>
      <w:r>
        <w:rPr>
          <w:rFonts w:ascii="Arial" w:hAnsi="Arial" w:cs="Arial"/>
          <w:color w:val="000000"/>
          <w:sz w:val="18"/>
          <w:szCs w:val="18"/>
        </w:rPr>
        <w:t>브라우저에서</w:t>
      </w:r>
      <w:r>
        <w:rPr>
          <w:rFonts w:ascii="Arial" w:hAnsi="Arial" w:cs="Arial"/>
          <w:color w:val="000000"/>
          <w:sz w:val="18"/>
          <w:szCs w:val="18"/>
        </w:rPr>
        <w:t xml:space="preserve"> PhpMyAdmin </w:t>
      </w:r>
      <w:r>
        <w:rPr>
          <w:rFonts w:ascii="Arial" w:hAnsi="Arial" w:cs="Arial"/>
          <w:color w:val="000000"/>
          <w:sz w:val="18"/>
          <w:szCs w:val="18"/>
        </w:rPr>
        <w:t>접속해서</w:t>
      </w:r>
      <w:r>
        <w:rPr>
          <w:rFonts w:ascii="Arial" w:hAnsi="Arial" w:cs="Arial"/>
          <w:color w:val="000000"/>
          <w:sz w:val="18"/>
          <w:szCs w:val="18"/>
        </w:rPr>
        <w:t xml:space="preserve"> </w:t>
      </w:r>
      <w:r>
        <w:rPr>
          <w:rFonts w:ascii="Arial" w:hAnsi="Arial" w:cs="Arial"/>
          <w:color w:val="000000"/>
          <w:sz w:val="18"/>
          <w:szCs w:val="18"/>
        </w:rPr>
        <w:t>우분투</w:t>
      </w:r>
      <w:r>
        <w:rPr>
          <w:rFonts w:ascii="Arial" w:hAnsi="Arial" w:cs="Arial"/>
          <w:color w:val="000000"/>
          <w:sz w:val="18"/>
          <w:szCs w:val="18"/>
        </w:rPr>
        <w:t xml:space="preserve"> </w:t>
      </w:r>
      <w:r>
        <w:rPr>
          <w:rFonts w:ascii="Arial" w:hAnsi="Arial" w:cs="Arial"/>
          <w:color w:val="000000"/>
          <w:sz w:val="18"/>
          <w:szCs w:val="18"/>
        </w:rPr>
        <w:t>설치때</w:t>
      </w:r>
      <w:r>
        <w:rPr>
          <w:rFonts w:ascii="Arial" w:hAnsi="Arial" w:cs="Arial"/>
          <w:color w:val="000000"/>
          <w:sz w:val="18"/>
          <w:szCs w:val="18"/>
        </w:rPr>
        <w:t> </w:t>
      </w:r>
      <w:r>
        <w:rPr>
          <w:rFonts w:ascii="Arial" w:hAnsi="Arial" w:cs="Arial"/>
          <w:color w:val="000000"/>
          <w:sz w:val="18"/>
          <w:szCs w:val="18"/>
        </w:rPr>
        <w:t>입력한</w:t>
      </w:r>
      <w:r>
        <w:rPr>
          <w:rFonts w:ascii="Arial" w:hAnsi="Arial" w:cs="Arial"/>
          <w:color w:val="000000"/>
          <w:sz w:val="18"/>
          <w:szCs w:val="18"/>
        </w:rPr>
        <w:t xml:space="preserve"> mysql root password </w:t>
      </w:r>
      <w:r>
        <w:rPr>
          <w:rFonts w:ascii="Arial" w:hAnsi="Arial" w:cs="Arial"/>
          <w:color w:val="000000"/>
          <w:sz w:val="18"/>
          <w:szCs w:val="18"/>
        </w:rPr>
        <w:t>와</w:t>
      </w:r>
      <w:r>
        <w:rPr>
          <w:rFonts w:ascii="Arial" w:hAnsi="Arial" w:cs="Arial"/>
          <w:color w:val="000000"/>
          <w:sz w:val="18"/>
          <w:szCs w:val="18"/>
        </w:rPr>
        <w:t xml:space="preserve"> </w:t>
      </w:r>
      <w:r>
        <w:rPr>
          <w:rFonts w:ascii="Arial" w:hAnsi="Arial" w:cs="Arial"/>
          <w:color w:val="000000"/>
          <w:sz w:val="18"/>
          <w:szCs w:val="18"/>
        </w:rPr>
        <w:t>함께</w:t>
      </w:r>
      <w:r>
        <w:rPr>
          <w:rFonts w:ascii="Arial" w:hAnsi="Arial" w:cs="Arial"/>
          <w:color w:val="000000"/>
          <w:sz w:val="18"/>
          <w:szCs w:val="18"/>
        </w:rPr>
        <w:t xml:space="preserve"> root </w:t>
      </w:r>
      <w:r>
        <w:rPr>
          <w:rFonts w:ascii="Arial" w:hAnsi="Arial" w:cs="Arial"/>
          <w:color w:val="000000"/>
          <w:sz w:val="18"/>
          <w:szCs w:val="18"/>
        </w:rPr>
        <w:t>로</w:t>
      </w:r>
      <w:r>
        <w:rPr>
          <w:rFonts w:ascii="Arial" w:hAnsi="Arial" w:cs="Arial"/>
          <w:color w:val="000000"/>
          <w:sz w:val="18"/>
          <w:szCs w:val="18"/>
        </w:rPr>
        <w:t xml:space="preserve"> </w:t>
      </w:r>
      <w:r>
        <w:rPr>
          <w:rFonts w:ascii="Arial" w:hAnsi="Arial" w:cs="Arial"/>
          <w:color w:val="000000"/>
          <w:sz w:val="18"/>
          <w:szCs w:val="18"/>
        </w:rPr>
        <w:t>로그인해본다</w:t>
      </w:r>
      <w:r>
        <w:rPr>
          <w:rFonts w:ascii="Arial" w:hAnsi="Arial" w:cs="Arial"/>
          <w:color w:val="000000"/>
          <w:sz w:val="18"/>
          <w:szCs w:val="18"/>
        </w:rPr>
        <w:t>.</w:t>
      </w:r>
    </w:p>
    <w:p w:rsidR="00F44348" w:rsidRDefault="00F44348" w:rsidP="00F44348">
      <w:pPr>
        <w:shd w:val="clear" w:color="auto" w:fill="FFFFFF"/>
        <w:rPr>
          <w:rFonts w:ascii="Arial" w:hAnsi="Arial" w:cs="Arial"/>
          <w:color w:val="000000"/>
          <w:sz w:val="21"/>
          <w:szCs w:val="21"/>
        </w:rPr>
      </w:pPr>
      <w:r>
        <w:rPr>
          <w:rFonts w:ascii="Arial" w:hAnsi="Arial" w:cs="Arial"/>
          <w:i/>
          <w:iCs/>
          <w:color w:val="000000"/>
          <w:sz w:val="18"/>
          <w:szCs w:val="18"/>
        </w:rPr>
        <w:t>ex) http://192.168.219.199/phpmyadmin</w:t>
      </w:r>
    </w:p>
    <w:p w:rsidR="00F44348" w:rsidRDefault="00F44348" w:rsidP="00F44348">
      <w:pPr>
        <w:shd w:val="clear" w:color="auto" w:fill="FFFFFF"/>
        <w:rPr>
          <w:rFonts w:ascii="Arial" w:hAnsi="Arial" w:cs="Arial"/>
          <w:color w:val="000000"/>
          <w:sz w:val="21"/>
          <w:szCs w:val="21"/>
        </w:rPr>
      </w:pPr>
    </w:p>
    <w:p w:rsidR="00F44348" w:rsidRDefault="00F44348" w:rsidP="00F44348">
      <w:pPr>
        <w:shd w:val="clear" w:color="auto" w:fill="FFFFFF"/>
        <w:rPr>
          <w:rFonts w:ascii="Arial" w:hAnsi="Arial" w:cs="Arial"/>
          <w:color w:val="666666"/>
          <w:sz w:val="21"/>
          <w:szCs w:val="21"/>
        </w:rPr>
      </w:pPr>
      <w:r>
        <w:rPr>
          <w:rFonts w:ascii="굴림" w:eastAsia="굴림" w:hAnsi="굴림" w:cs="굴림" w:hint="eastAsia"/>
          <w:b/>
          <w:bCs/>
          <w:color w:val="000000"/>
          <w:sz w:val="18"/>
          <w:szCs w:val="18"/>
        </w:rPr>
        <w:t>※</w:t>
      </w:r>
      <w:r>
        <w:rPr>
          <w:rFonts w:ascii="Arial" w:hAnsi="Arial" w:cs="Arial"/>
          <w:b/>
          <w:bCs/>
          <w:color w:val="000000"/>
          <w:sz w:val="18"/>
          <w:szCs w:val="18"/>
        </w:rPr>
        <w:t xml:space="preserve"> </w:t>
      </w:r>
      <w:r>
        <w:rPr>
          <w:rFonts w:ascii="Arial" w:hAnsi="Arial" w:cs="Arial"/>
          <w:b/>
          <w:bCs/>
          <w:color w:val="000000"/>
          <w:sz w:val="18"/>
          <w:szCs w:val="18"/>
        </w:rPr>
        <w:t>외부</w:t>
      </w:r>
      <w:r>
        <w:rPr>
          <w:rFonts w:ascii="Arial" w:hAnsi="Arial" w:cs="Arial"/>
          <w:b/>
          <w:bCs/>
          <w:color w:val="000000"/>
          <w:sz w:val="18"/>
          <w:szCs w:val="18"/>
        </w:rPr>
        <w:t xml:space="preserve"> GUI </w:t>
      </w:r>
      <w:r>
        <w:rPr>
          <w:rFonts w:ascii="Arial" w:hAnsi="Arial" w:cs="Arial"/>
          <w:b/>
          <w:bCs/>
          <w:color w:val="000000"/>
          <w:sz w:val="18"/>
          <w:szCs w:val="18"/>
        </w:rPr>
        <w:t>툴에서</w:t>
      </w:r>
      <w:r>
        <w:rPr>
          <w:rFonts w:ascii="Arial" w:hAnsi="Arial" w:cs="Arial"/>
          <w:b/>
          <w:bCs/>
          <w:color w:val="000000"/>
          <w:sz w:val="18"/>
          <w:szCs w:val="18"/>
        </w:rPr>
        <w:t xml:space="preserve"> Mysql </w:t>
      </w:r>
      <w:r>
        <w:rPr>
          <w:rFonts w:ascii="Arial" w:hAnsi="Arial" w:cs="Arial"/>
          <w:b/>
          <w:bCs/>
          <w:color w:val="000000"/>
          <w:sz w:val="18"/>
          <w:szCs w:val="18"/>
        </w:rPr>
        <w:t>접근</w:t>
      </w:r>
      <w:r>
        <w:rPr>
          <w:rFonts w:ascii="Arial" w:hAnsi="Arial" w:cs="Arial"/>
          <w:b/>
          <w:bCs/>
          <w:color w:val="000000"/>
          <w:sz w:val="18"/>
          <w:szCs w:val="18"/>
        </w:rPr>
        <w:t xml:space="preserve"> </w:t>
      </w:r>
      <w:r>
        <w:rPr>
          <w:rFonts w:ascii="Arial" w:hAnsi="Arial" w:cs="Arial"/>
          <w:b/>
          <w:bCs/>
          <w:color w:val="000000"/>
          <w:sz w:val="18"/>
          <w:szCs w:val="18"/>
        </w:rPr>
        <w:t>가능하도록</w:t>
      </w:r>
      <w:r>
        <w:rPr>
          <w:rFonts w:ascii="Arial" w:hAnsi="Arial" w:cs="Arial"/>
          <w:b/>
          <w:bCs/>
          <w:color w:val="000000"/>
          <w:sz w:val="18"/>
          <w:szCs w:val="18"/>
        </w:rPr>
        <w:t xml:space="preserve"> </w:t>
      </w:r>
      <w:r>
        <w:rPr>
          <w:rFonts w:ascii="Arial" w:hAnsi="Arial" w:cs="Arial"/>
          <w:b/>
          <w:bCs/>
          <w:color w:val="000000"/>
          <w:sz w:val="18"/>
          <w:szCs w:val="18"/>
        </w:rPr>
        <w:t>하는</w:t>
      </w:r>
      <w:r>
        <w:rPr>
          <w:rFonts w:ascii="Arial" w:hAnsi="Arial" w:cs="Arial"/>
          <w:b/>
          <w:bCs/>
          <w:color w:val="000000"/>
          <w:sz w:val="18"/>
          <w:szCs w:val="18"/>
        </w:rPr>
        <w:t xml:space="preserve"> </w:t>
      </w:r>
      <w:r>
        <w:rPr>
          <w:rFonts w:ascii="Arial" w:hAnsi="Arial" w:cs="Arial"/>
          <w:b/>
          <w:bCs/>
          <w:color w:val="000000"/>
          <w:sz w:val="18"/>
          <w:szCs w:val="18"/>
        </w:rPr>
        <w:t>방법</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 xml:space="preserve">Mysql Workbench </w:t>
      </w:r>
      <w:r>
        <w:rPr>
          <w:rFonts w:ascii="Arial" w:hAnsi="Arial" w:cs="Arial"/>
          <w:color w:val="000000"/>
          <w:sz w:val="18"/>
          <w:szCs w:val="18"/>
        </w:rPr>
        <w:t>와</w:t>
      </w:r>
      <w:r>
        <w:rPr>
          <w:rFonts w:ascii="Arial" w:hAnsi="Arial" w:cs="Arial"/>
          <w:color w:val="000000"/>
          <w:sz w:val="18"/>
          <w:szCs w:val="18"/>
        </w:rPr>
        <w:t xml:space="preserve"> </w:t>
      </w:r>
      <w:r>
        <w:rPr>
          <w:rFonts w:ascii="Arial" w:hAnsi="Arial" w:cs="Arial"/>
          <w:color w:val="000000"/>
          <w:sz w:val="18"/>
          <w:szCs w:val="18"/>
        </w:rPr>
        <w:t>같은</w:t>
      </w:r>
      <w:r>
        <w:rPr>
          <w:rFonts w:ascii="Arial" w:hAnsi="Arial" w:cs="Arial"/>
          <w:color w:val="000000"/>
          <w:sz w:val="18"/>
          <w:szCs w:val="18"/>
        </w:rPr>
        <w:t xml:space="preserve"> </w:t>
      </w:r>
      <w:r>
        <w:rPr>
          <w:rFonts w:ascii="Arial" w:hAnsi="Arial" w:cs="Arial"/>
          <w:color w:val="000000"/>
          <w:sz w:val="18"/>
          <w:szCs w:val="18"/>
        </w:rPr>
        <w:t>외부</w:t>
      </w:r>
      <w:r>
        <w:rPr>
          <w:rFonts w:ascii="Arial" w:hAnsi="Arial" w:cs="Arial"/>
          <w:color w:val="000000"/>
          <w:sz w:val="18"/>
          <w:szCs w:val="18"/>
        </w:rPr>
        <w:t xml:space="preserve"> </w:t>
      </w:r>
      <w:r>
        <w:rPr>
          <w:rFonts w:ascii="Arial" w:hAnsi="Arial" w:cs="Arial"/>
          <w:color w:val="000000"/>
          <w:sz w:val="18"/>
          <w:szCs w:val="18"/>
        </w:rPr>
        <w:t>툴에서도</w:t>
      </w:r>
      <w:r>
        <w:rPr>
          <w:rFonts w:ascii="Arial" w:hAnsi="Arial" w:cs="Arial"/>
          <w:color w:val="000000"/>
          <w:sz w:val="18"/>
          <w:szCs w:val="18"/>
        </w:rPr>
        <w:t xml:space="preserve"> mysql </w:t>
      </w:r>
      <w:r>
        <w:rPr>
          <w:rFonts w:ascii="Arial" w:hAnsi="Arial" w:cs="Arial"/>
          <w:color w:val="000000"/>
          <w:sz w:val="18"/>
          <w:szCs w:val="18"/>
        </w:rPr>
        <w:t>접근이</w:t>
      </w:r>
      <w:r>
        <w:rPr>
          <w:rFonts w:ascii="Arial" w:hAnsi="Arial" w:cs="Arial"/>
          <w:color w:val="000000"/>
          <w:sz w:val="18"/>
          <w:szCs w:val="18"/>
        </w:rPr>
        <w:t xml:space="preserve"> </w:t>
      </w:r>
      <w:r>
        <w:rPr>
          <w:rFonts w:ascii="Arial" w:hAnsi="Arial" w:cs="Arial"/>
          <w:color w:val="000000"/>
          <w:sz w:val="18"/>
          <w:szCs w:val="18"/>
        </w:rPr>
        <w:t>가능하도록</w:t>
      </w:r>
      <w:r>
        <w:rPr>
          <w:rFonts w:ascii="Arial" w:hAnsi="Arial" w:cs="Arial"/>
          <w:color w:val="000000"/>
          <w:sz w:val="18"/>
          <w:szCs w:val="18"/>
        </w:rPr>
        <w:t xml:space="preserve"> </w:t>
      </w:r>
      <w:r>
        <w:rPr>
          <w:rFonts w:ascii="Arial" w:hAnsi="Arial" w:cs="Arial"/>
          <w:color w:val="000000"/>
          <w:sz w:val="18"/>
          <w:szCs w:val="18"/>
        </w:rPr>
        <w:t>하려면</w:t>
      </w:r>
      <w:r>
        <w:rPr>
          <w:rFonts w:ascii="Arial" w:hAnsi="Arial" w:cs="Arial"/>
          <w:color w:val="000000"/>
          <w:sz w:val="18"/>
          <w:szCs w:val="18"/>
        </w:rPr>
        <w:t xml:space="preserve"> </w:t>
      </w:r>
      <w:r>
        <w:rPr>
          <w:rFonts w:ascii="Arial" w:hAnsi="Arial" w:cs="Arial"/>
          <w:color w:val="000000"/>
          <w:sz w:val="18"/>
          <w:szCs w:val="18"/>
        </w:rPr>
        <w:t>약간의</w:t>
      </w:r>
      <w:r>
        <w:rPr>
          <w:rFonts w:ascii="Arial" w:hAnsi="Arial" w:cs="Arial"/>
          <w:color w:val="000000"/>
          <w:sz w:val="18"/>
          <w:szCs w:val="18"/>
        </w:rPr>
        <w:t> </w:t>
      </w:r>
      <w:r>
        <w:rPr>
          <w:rFonts w:ascii="Arial" w:hAnsi="Arial" w:cs="Arial"/>
          <w:color w:val="000000"/>
          <w:sz w:val="18"/>
          <w:szCs w:val="18"/>
        </w:rPr>
        <w:t>설정이</w:t>
      </w:r>
      <w:r>
        <w:rPr>
          <w:rFonts w:ascii="Arial" w:hAnsi="Arial" w:cs="Arial"/>
          <w:color w:val="000000"/>
          <w:sz w:val="18"/>
          <w:szCs w:val="18"/>
        </w:rPr>
        <w:t xml:space="preserve"> </w:t>
      </w:r>
      <w:r>
        <w:rPr>
          <w:rFonts w:ascii="Arial" w:hAnsi="Arial" w:cs="Arial"/>
          <w:color w:val="000000"/>
          <w:sz w:val="18"/>
          <w:szCs w:val="18"/>
        </w:rPr>
        <w:t>필요하다</w:t>
      </w:r>
      <w:r>
        <w:rPr>
          <w:rFonts w:ascii="Arial" w:hAnsi="Arial" w:cs="Arial"/>
          <w:color w:val="000000"/>
          <w:sz w:val="18"/>
          <w:szCs w:val="18"/>
        </w:rPr>
        <w:t>.</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21"/>
          <w:szCs w:val="21"/>
        </w:rPr>
        <w:t>우선</w:t>
      </w:r>
      <w:r>
        <w:rPr>
          <w:rFonts w:ascii="Arial" w:hAnsi="Arial" w:cs="Arial"/>
          <w:color w:val="000000"/>
          <w:sz w:val="21"/>
          <w:szCs w:val="21"/>
        </w:rPr>
        <w:t xml:space="preserve"> localhost(127.0.0.1) </w:t>
      </w:r>
      <w:r>
        <w:rPr>
          <w:rFonts w:ascii="Arial" w:hAnsi="Arial" w:cs="Arial"/>
          <w:color w:val="000000"/>
          <w:sz w:val="21"/>
          <w:szCs w:val="21"/>
        </w:rPr>
        <w:t>이외에서도</w:t>
      </w:r>
      <w:r>
        <w:rPr>
          <w:rFonts w:ascii="Arial" w:hAnsi="Arial" w:cs="Arial"/>
          <w:color w:val="000000"/>
          <w:sz w:val="21"/>
          <w:szCs w:val="21"/>
        </w:rPr>
        <w:t xml:space="preserve"> </w:t>
      </w:r>
      <w:r>
        <w:rPr>
          <w:rFonts w:ascii="Arial" w:hAnsi="Arial" w:cs="Arial"/>
          <w:color w:val="000000"/>
          <w:sz w:val="21"/>
          <w:szCs w:val="21"/>
        </w:rPr>
        <w:t>접근</w:t>
      </w:r>
      <w:r>
        <w:rPr>
          <w:rFonts w:ascii="Arial" w:hAnsi="Arial" w:cs="Arial"/>
          <w:color w:val="000000"/>
          <w:sz w:val="21"/>
          <w:szCs w:val="21"/>
        </w:rPr>
        <w:t xml:space="preserve"> </w:t>
      </w:r>
      <w:r>
        <w:rPr>
          <w:rFonts w:ascii="Arial" w:hAnsi="Arial" w:cs="Arial"/>
          <w:color w:val="000000"/>
          <w:sz w:val="21"/>
          <w:szCs w:val="21"/>
        </w:rPr>
        <w:t>가능하도록</w:t>
      </w:r>
      <w:r>
        <w:rPr>
          <w:rFonts w:ascii="Arial" w:hAnsi="Arial" w:cs="Arial"/>
          <w:color w:val="000000"/>
          <w:sz w:val="21"/>
          <w:szCs w:val="21"/>
        </w:rPr>
        <w:t xml:space="preserve"> my.conf </w:t>
      </w:r>
      <w:r>
        <w:rPr>
          <w:rFonts w:ascii="Arial" w:hAnsi="Arial" w:cs="Arial"/>
          <w:color w:val="000000"/>
          <w:sz w:val="21"/>
          <w:szCs w:val="21"/>
        </w:rPr>
        <w:t>의</w:t>
      </w:r>
      <w:r>
        <w:rPr>
          <w:rFonts w:ascii="Arial" w:hAnsi="Arial" w:cs="Arial"/>
          <w:color w:val="000000"/>
          <w:sz w:val="21"/>
          <w:szCs w:val="21"/>
        </w:rPr>
        <w:t xml:space="preserve"> bind-address </w:t>
      </w:r>
      <w:r>
        <w:rPr>
          <w:rFonts w:ascii="Arial" w:hAnsi="Arial" w:cs="Arial"/>
          <w:color w:val="000000"/>
          <w:sz w:val="21"/>
          <w:szCs w:val="21"/>
        </w:rPr>
        <w:t>부분을</w:t>
      </w:r>
      <w:r>
        <w:rPr>
          <w:rFonts w:ascii="Arial" w:hAnsi="Arial" w:cs="Arial"/>
          <w:color w:val="000000"/>
          <w:sz w:val="21"/>
          <w:szCs w:val="21"/>
        </w:rPr>
        <w:t xml:space="preserve"> </w:t>
      </w:r>
      <w:r>
        <w:rPr>
          <w:rFonts w:ascii="Arial" w:hAnsi="Arial" w:cs="Arial"/>
          <w:color w:val="000000"/>
          <w:sz w:val="21"/>
          <w:szCs w:val="21"/>
        </w:rPr>
        <w:t>주석처리한다</w:t>
      </w:r>
      <w:r>
        <w:rPr>
          <w:rFonts w:ascii="Arial" w:hAnsi="Arial" w:cs="Arial"/>
          <w:color w:val="000000"/>
          <w:sz w:val="21"/>
          <w:szCs w:val="21"/>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sudo vi /etc/mysql/my.cnf</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#bind-address           = localhost // </w:t>
      </w:r>
      <w:r>
        <w:rPr>
          <w:rFonts w:ascii="Arial" w:hAnsi="Arial" w:cs="Arial"/>
          <w:color w:val="000000"/>
          <w:sz w:val="18"/>
          <w:szCs w:val="18"/>
        </w:rPr>
        <w:t>주석</w:t>
      </w:r>
      <w:r>
        <w:rPr>
          <w:rFonts w:ascii="Arial" w:hAnsi="Arial" w:cs="Arial"/>
          <w:color w:val="000000"/>
          <w:sz w:val="18"/>
          <w:szCs w:val="18"/>
        </w:rPr>
        <w:t xml:space="preserve">(#) </w:t>
      </w:r>
      <w:r>
        <w:rPr>
          <w:rFonts w:ascii="Arial" w:hAnsi="Arial" w:cs="Arial"/>
          <w:color w:val="000000"/>
          <w:sz w:val="18"/>
          <w:szCs w:val="18"/>
        </w:rPr>
        <w:t>처리</w:t>
      </w:r>
    </w:p>
    <w:p w:rsidR="00F44348" w:rsidRDefault="00F44348" w:rsidP="00F44348">
      <w:pPr>
        <w:shd w:val="clear" w:color="auto" w:fill="EEEEEE"/>
        <w:rPr>
          <w:rFonts w:ascii="Arial" w:hAnsi="Arial" w:cs="Arial"/>
          <w:color w:val="666666"/>
          <w:sz w:val="21"/>
          <w:szCs w:val="21"/>
        </w:rPr>
      </w:pPr>
      <w:r>
        <w:rPr>
          <w:rFonts w:ascii="Arial" w:hAnsi="Arial" w:cs="Arial"/>
          <w:color w:val="666666"/>
          <w:sz w:val="18"/>
          <w:szCs w:val="18"/>
        </w:rPr>
        <w:t>....</w:t>
      </w:r>
    </w:p>
    <w:p w:rsidR="00F44348" w:rsidRDefault="00F44348" w:rsidP="00F44348">
      <w:pPr>
        <w:shd w:val="clear" w:color="auto" w:fill="EEEEEE"/>
        <w:rPr>
          <w:rFonts w:ascii="Arial" w:hAnsi="Arial" w:cs="Arial"/>
          <w:color w:val="000000"/>
          <w:sz w:val="21"/>
          <w:szCs w:val="21"/>
        </w:rPr>
      </w:pPr>
      <w:r>
        <w:rPr>
          <w:rFonts w:ascii="Arial" w:hAnsi="Arial" w:cs="Arial"/>
          <w:color w:val="000000"/>
          <w:sz w:val="18"/>
          <w:szCs w:val="18"/>
        </w:rPr>
        <w:t xml:space="preserve">// </w:t>
      </w:r>
      <w:r>
        <w:rPr>
          <w:rFonts w:ascii="Arial" w:hAnsi="Arial" w:cs="Arial"/>
          <w:color w:val="000000"/>
          <w:sz w:val="18"/>
          <w:szCs w:val="18"/>
        </w:rPr>
        <w:t>파일</w:t>
      </w:r>
      <w:r>
        <w:rPr>
          <w:rFonts w:ascii="Arial" w:hAnsi="Arial" w:cs="Arial"/>
          <w:color w:val="000000"/>
          <w:sz w:val="18"/>
          <w:szCs w:val="18"/>
        </w:rPr>
        <w:t xml:space="preserve"> </w:t>
      </w:r>
      <w:r>
        <w:rPr>
          <w:rFonts w:ascii="Arial" w:hAnsi="Arial" w:cs="Arial"/>
          <w:color w:val="000000"/>
          <w:sz w:val="18"/>
          <w:szCs w:val="18"/>
        </w:rPr>
        <w:t>저장후</w:t>
      </w:r>
      <w:r>
        <w:rPr>
          <w:rFonts w:ascii="Arial" w:hAnsi="Arial" w:cs="Arial"/>
          <w:color w:val="000000"/>
          <w:sz w:val="18"/>
          <w:szCs w:val="18"/>
        </w:rPr>
        <w:t xml:space="preserve"> mysql </w:t>
      </w:r>
      <w:r>
        <w:rPr>
          <w:rFonts w:ascii="Arial" w:hAnsi="Arial" w:cs="Arial"/>
          <w:color w:val="000000"/>
          <w:sz w:val="18"/>
          <w:szCs w:val="18"/>
        </w:rPr>
        <w:t>재시작</w:t>
      </w:r>
    </w:p>
    <w:p w:rsidR="00F44348" w:rsidRDefault="00F44348" w:rsidP="00F44348">
      <w:pPr>
        <w:shd w:val="clear" w:color="auto" w:fill="EEEEEE"/>
        <w:rPr>
          <w:rFonts w:ascii="Arial" w:hAnsi="Arial" w:cs="Arial"/>
          <w:color w:val="000000"/>
          <w:sz w:val="21"/>
          <w:szCs w:val="21"/>
        </w:rPr>
      </w:pPr>
      <w:r>
        <w:rPr>
          <w:rFonts w:ascii="Arial" w:hAnsi="Arial" w:cs="Arial"/>
          <w:color w:val="000000"/>
          <w:sz w:val="18"/>
          <w:szCs w:val="18"/>
        </w:rPr>
        <w:t>$ sudo /etc/init.d/mysql restart</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그리고</w:t>
      </w:r>
      <w:r>
        <w:rPr>
          <w:rFonts w:ascii="Arial" w:hAnsi="Arial" w:cs="Arial"/>
          <w:color w:val="000000"/>
          <w:sz w:val="18"/>
          <w:szCs w:val="18"/>
        </w:rPr>
        <w:t xml:space="preserve"> mysql </w:t>
      </w:r>
      <w:r>
        <w:rPr>
          <w:rFonts w:ascii="Arial" w:hAnsi="Arial" w:cs="Arial"/>
          <w:color w:val="000000"/>
          <w:sz w:val="18"/>
          <w:szCs w:val="18"/>
        </w:rPr>
        <w:t>권한</w:t>
      </w:r>
      <w:r>
        <w:rPr>
          <w:rFonts w:ascii="Arial" w:hAnsi="Arial" w:cs="Arial"/>
          <w:color w:val="000000"/>
          <w:sz w:val="18"/>
          <w:szCs w:val="18"/>
        </w:rPr>
        <w:t xml:space="preserve"> </w:t>
      </w:r>
      <w:r>
        <w:rPr>
          <w:rFonts w:ascii="Arial" w:hAnsi="Arial" w:cs="Arial"/>
          <w:color w:val="000000"/>
          <w:sz w:val="18"/>
          <w:szCs w:val="18"/>
        </w:rPr>
        <w:t>설정을</w:t>
      </w:r>
      <w:r>
        <w:rPr>
          <w:rFonts w:ascii="Arial" w:hAnsi="Arial" w:cs="Arial"/>
          <w:color w:val="000000"/>
          <w:sz w:val="18"/>
          <w:szCs w:val="18"/>
        </w:rPr>
        <w:t xml:space="preserve"> </w:t>
      </w:r>
      <w:r>
        <w:rPr>
          <w:rFonts w:ascii="Arial" w:hAnsi="Arial" w:cs="Arial"/>
          <w:color w:val="000000"/>
          <w:sz w:val="18"/>
          <w:szCs w:val="18"/>
        </w:rPr>
        <w:t>통해</w:t>
      </w:r>
      <w:r>
        <w:rPr>
          <w:rFonts w:ascii="Arial" w:hAnsi="Arial" w:cs="Arial"/>
          <w:color w:val="000000"/>
          <w:sz w:val="18"/>
          <w:szCs w:val="18"/>
        </w:rPr>
        <w:t xml:space="preserve"> </w:t>
      </w:r>
      <w:r>
        <w:rPr>
          <w:rFonts w:ascii="Arial" w:hAnsi="Arial" w:cs="Arial"/>
          <w:color w:val="000000"/>
          <w:sz w:val="18"/>
          <w:szCs w:val="18"/>
        </w:rPr>
        <w:t>접근</w:t>
      </w:r>
      <w:r>
        <w:rPr>
          <w:rFonts w:ascii="Arial" w:hAnsi="Arial" w:cs="Arial"/>
          <w:color w:val="000000"/>
          <w:sz w:val="18"/>
          <w:szCs w:val="18"/>
        </w:rPr>
        <w:t xml:space="preserve"> </w:t>
      </w:r>
      <w:r>
        <w:rPr>
          <w:rFonts w:ascii="Arial" w:hAnsi="Arial" w:cs="Arial"/>
          <w:color w:val="000000"/>
          <w:sz w:val="18"/>
          <w:szCs w:val="18"/>
        </w:rPr>
        <w:t>권한을</w:t>
      </w:r>
      <w:r>
        <w:rPr>
          <w:rFonts w:ascii="Arial" w:hAnsi="Arial" w:cs="Arial"/>
          <w:color w:val="000000"/>
          <w:sz w:val="18"/>
          <w:szCs w:val="18"/>
        </w:rPr>
        <w:t xml:space="preserve"> </w:t>
      </w:r>
      <w:r>
        <w:rPr>
          <w:rFonts w:ascii="Arial" w:hAnsi="Arial" w:cs="Arial"/>
          <w:color w:val="000000"/>
          <w:sz w:val="18"/>
          <w:szCs w:val="18"/>
        </w:rPr>
        <w:t>준다</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mysql -u root -p // mysql </w:t>
      </w:r>
      <w:r>
        <w:rPr>
          <w:rFonts w:ascii="Arial" w:hAnsi="Arial" w:cs="Arial"/>
          <w:color w:val="000000"/>
          <w:sz w:val="18"/>
          <w:szCs w:val="18"/>
        </w:rPr>
        <w:t>에</w:t>
      </w:r>
      <w:r>
        <w:rPr>
          <w:rFonts w:ascii="Arial" w:hAnsi="Arial" w:cs="Arial"/>
          <w:color w:val="000000"/>
          <w:sz w:val="18"/>
          <w:szCs w:val="18"/>
        </w:rPr>
        <w:t xml:space="preserve"> root </w:t>
      </w:r>
      <w:r>
        <w:rPr>
          <w:rFonts w:ascii="Arial" w:hAnsi="Arial" w:cs="Arial"/>
          <w:color w:val="000000"/>
          <w:sz w:val="18"/>
          <w:szCs w:val="18"/>
        </w:rPr>
        <w:t>로</w:t>
      </w:r>
      <w:r>
        <w:rPr>
          <w:rFonts w:ascii="Arial" w:hAnsi="Arial" w:cs="Arial"/>
          <w:color w:val="000000"/>
          <w:sz w:val="18"/>
          <w:szCs w:val="18"/>
        </w:rPr>
        <w:t xml:space="preserve"> </w:t>
      </w:r>
      <w:r>
        <w:rPr>
          <w:rFonts w:ascii="Arial" w:hAnsi="Arial" w:cs="Arial"/>
          <w:color w:val="000000"/>
          <w:sz w:val="18"/>
          <w:szCs w:val="18"/>
        </w:rPr>
        <w:t>접속</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mysql&gt; use mysql; // database 'mysql' </w:t>
      </w:r>
      <w:r>
        <w:rPr>
          <w:rFonts w:ascii="Arial" w:hAnsi="Arial" w:cs="Arial"/>
          <w:color w:val="000000"/>
          <w:sz w:val="18"/>
          <w:szCs w:val="18"/>
        </w:rPr>
        <w:t>선택</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root </w:t>
      </w:r>
      <w:r>
        <w:rPr>
          <w:rFonts w:ascii="Arial" w:hAnsi="Arial" w:cs="Arial"/>
          <w:color w:val="000000"/>
          <w:sz w:val="18"/>
          <w:szCs w:val="18"/>
        </w:rPr>
        <w:t>사용자에게</w:t>
      </w:r>
      <w:r>
        <w:rPr>
          <w:rFonts w:ascii="Arial" w:hAnsi="Arial" w:cs="Arial"/>
          <w:color w:val="000000"/>
          <w:sz w:val="18"/>
          <w:szCs w:val="18"/>
        </w:rPr>
        <w:t xml:space="preserve"> </w:t>
      </w:r>
      <w:r>
        <w:rPr>
          <w:rFonts w:ascii="Arial" w:hAnsi="Arial" w:cs="Arial"/>
          <w:color w:val="000000"/>
          <w:sz w:val="18"/>
          <w:szCs w:val="18"/>
        </w:rPr>
        <w:t>어디서라도</w:t>
      </w:r>
      <w:r>
        <w:rPr>
          <w:rFonts w:ascii="Arial" w:hAnsi="Arial" w:cs="Arial"/>
          <w:color w:val="000000"/>
          <w:sz w:val="18"/>
          <w:szCs w:val="18"/>
        </w:rPr>
        <w:t xml:space="preserve">(%) </w:t>
      </w:r>
      <w:r>
        <w:rPr>
          <w:rFonts w:ascii="Arial" w:hAnsi="Arial" w:cs="Arial"/>
          <w:color w:val="000000"/>
          <w:sz w:val="18"/>
          <w:szCs w:val="18"/>
        </w:rPr>
        <w:t>모든데이터베이스</w:t>
      </w:r>
      <w:r>
        <w:rPr>
          <w:rFonts w:ascii="Arial" w:hAnsi="Arial" w:cs="Arial"/>
          <w:color w:val="000000"/>
          <w:sz w:val="18"/>
          <w:szCs w:val="18"/>
        </w:rPr>
        <w:t>.</w:t>
      </w:r>
      <w:r>
        <w:rPr>
          <w:rFonts w:ascii="Arial" w:hAnsi="Arial" w:cs="Arial"/>
          <w:color w:val="000000"/>
          <w:sz w:val="18"/>
          <w:szCs w:val="18"/>
        </w:rPr>
        <w:t>모든테이블</w:t>
      </w:r>
      <w:r>
        <w:rPr>
          <w:rFonts w:ascii="Arial" w:hAnsi="Arial" w:cs="Arial"/>
          <w:color w:val="000000"/>
          <w:sz w:val="18"/>
          <w:szCs w:val="18"/>
        </w:rPr>
        <w:t xml:space="preserve">(*.*) </w:t>
      </w:r>
      <w:r>
        <w:rPr>
          <w:rFonts w:ascii="Arial" w:hAnsi="Arial" w:cs="Arial"/>
          <w:color w:val="000000"/>
          <w:sz w:val="18"/>
          <w:szCs w:val="18"/>
        </w:rPr>
        <w:t>에</w:t>
      </w:r>
      <w:r>
        <w:rPr>
          <w:rFonts w:ascii="Arial" w:hAnsi="Arial" w:cs="Arial"/>
          <w:color w:val="000000"/>
          <w:sz w:val="18"/>
          <w:szCs w:val="18"/>
        </w:rPr>
        <w:t xml:space="preserve"> </w:t>
      </w:r>
      <w:r>
        <w:rPr>
          <w:rFonts w:ascii="Arial" w:hAnsi="Arial" w:cs="Arial"/>
          <w:color w:val="000000"/>
          <w:sz w:val="18"/>
          <w:szCs w:val="18"/>
        </w:rPr>
        <w:t>접근</w:t>
      </w:r>
      <w:r>
        <w:rPr>
          <w:rFonts w:ascii="Arial" w:hAnsi="Arial" w:cs="Arial"/>
          <w:color w:val="000000"/>
          <w:sz w:val="18"/>
          <w:szCs w:val="18"/>
        </w:rPr>
        <w:t xml:space="preserve"> </w:t>
      </w:r>
      <w:r>
        <w:rPr>
          <w:rFonts w:ascii="Arial" w:hAnsi="Arial" w:cs="Arial"/>
          <w:color w:val="000000"/>
          <w:sz w:val="18"/>
          <w:szCs w:val="18"/>
        </w:rPr>
        <w:t>가능한</w:t>
      </w:r>
      <w:r>
        <w:rPr>
          <w:rFonts w:ascii="Arial" w:hAnsi="Arial" w:cs="Arial"/>
          <w:color w:val="000000"/>
          <w:sz w:val="18"/>
          <w:szCs w:val="18"/>
        </w:rPr>
        <w:t xml:space="preserve"> </w:t>
      </w:r>
      <w:r>
        <w:rPr>
          <w:rFonts w:ascii="Arial" w:hAnsi="Arial" w:cs="Arial"/>
          <w:color w:val="000000"/>
          <w:sz w:val="18"/>
          <w:szCs w:val="18"/>
        </w:rPr>
        <w:t>권한을</w:t>
      </w:r>
      <w:r>
        <w:rPr>
          <w:rFonts w:ascii="Arial" w:hAnsi="Arial" w:cs="Arial"/>
          <w:color w:val="000000"/>
          <w:sz w:val="18"/>
          <w:szCs w:val="18"/>
        </w:rPr>
        <w:t xml:space="preserve"> </w:t>
      </w:r>
      <w:r>
        <w:rPr>
          <w:rFonts w:ascii="Arial" w:hAnsi="Arial" w:cs="Arial"/>
          <w:color w:val="000000"/>
          <w:sz w:val="18"/>
          <w:szCs w:val="18"/>
        </w:rPr>
        <w:t>준다</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mysql&gt; GRANT ALL PRIVILEGES ON *.* to 'root'@'%' IDENTIFIED BY '</w:t>
      </w:r>
      <w:r>
        <w:rPr>
          <w:rFonts w:ascii="Arial" w:hAnsi="Arial" w:cs="Arial"/>
          <w:color w:val="000000"/>
          <w:sz w:val="18"/>
          <w:szCs w:val="18"/>
        </w:rPr>
        <w:t>패스워드</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mysql&gt; flush privileges; // </w:t>
      </w:r>
      <w:r>
        <w:rPr>
          <w:rFonts w:ascii="Arial" w:hAnsi="Arial" w:cs="Arial"/>
          <w:color w:val="000000"/>
          <w:sz w:val="18"/>
          <w:szCs w:val="18"/>
        </w:rPr>
        <w:t>권한</w:t>
      </w:r>
      <w:r>
        <w:rPr>
          <w:rFonts w:ascii="Arial" w:hAnsi="Arial" w:cs="Arial"/>
          <w:color w:val="000000"/>
          <w:sz w:val="18"/>
          <w:szCs w:val="18"/>
        </w:rPr>
        <w:t xml:space="preserve"> </w:t>
      </w:r>
      <w:r>
        <w:rPr>
          <w:rFonts w:ascii="Arial" w:hAnsi="Arial" w:cs="Arial"/>
          <w:color w:val="000000"/>
          <w:sz w:val="18"/>
          <w:szCs w:val="18"/>
        </w:rPr>
        <w:t>변경을</w:t>
      </w:r>
      <w:r>
        <w:rPr>
          <w:rFonts w:ascii="Arial" w:hAnsi="Arial" w:cs="Arial"/>
          <w:color w:val="000000"/>
          <w:sz w:val="18"/>
          <w:szCs w:val="18"/>
        </w:rPr>
        <w:t xml:space="preserve"> </w:t>
      </w:r>
      <w:r>
        <w:rPr>
          <w:rFonts w:ascii="Arial" w:hAnsi="Arial" w:cs="Arial"/>
          <w:color w:val="000000"/>
          <w:sz w:val="18"/>
          <w:szCs w:val="18"/>
        </w:rPr>
        <w:t>즉시</w:t>
      </w:r>
      <w:r>
        <w:rPr>
          <w:rFonts w:ascii="Arial" w:hAnsi="Arial" w:cs="Arial"/>
          <w:color w:val="000000"/>
          <w:sz w:val="18"/>
          <w:szCs w:val="18"/>
        </w:rPr>
        <w:t xml:space="preserve"> </w:t>
      </w:r>
      <w:r>
        <w:rPr>
          <w:rFonts w:ascii="Arial" w:hAnsi="Arial" w:cs="Arial"/>
          <w:color w:val="000000"/>
          <w:sz w:val="18"/>
          <w:szCs w:val="18"/>
        </w:rPr>
        <w:t>반영</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b/>
          <w:bCs/>
          <w:color w:val="000000"/>
          <w:sz w:val="28"/>
          <w:szCs w:val="28"/>
        </w:rPr>
        <w:t xml:space="preserve">FTP </w:t>
      </w:r>
      <w:r>
        <w:rPr>
          <w:rFonts w:ascii="Arial" w:hAnsi="Arial" w:cs="Arial"/>
          <w:b/>
          <w:bCs/>
          <w:color w:val="000000"/>
          <w:sz w:val="28"/>
          <w:szCs w:val="28"/>
        </w:rPr>
        <w:t>설치</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작성한</w:t>
      </w:r>
      <w:r>
        <w:rPr>
          <w:rFonts w:ascii="Arial" w:hAnsi="Arial" w:cs="Arial"/>
          <w:color w:val="000000"/>
          <w:sz w:val="18"/>
          <w:szCs w:val="18"/>
        </w:rPr>
        <w:t xml:space="preserve"> </w:t>
      </w:r>
      <w:r>
        <w:rPr>
          <w:rFonts w:ascii="Arial" w:hAnsi="Arial" w:cs="Arial"/>
          <w:color w:val="000000"/>
          <w:sz w:val="18"/>
          <w:szCs w:val="18"/>
        </w:rPr>
        <w:t>소스코드를</w:t>
      </w:r>
      <w:r>
        <w:rPr>
          <w:rFonts w:ascii="Arial" w:hAnsi="Arial" w:cs="Arial"/>
          <w:color w:val="000000"/>
          <w:sz w:val="18"/>
          <w:szCs w:val="18"/>
        </w:rPr>
        <w:t xml:space="preserve"> </w:t>
      </w:r>
      <w:r>
        <w:rPr>
          <w:rFonts w:ascii="Arial" w:hAnsi="Arial" w:cs="Arial"/>
          <w:color w:val="000000"/>
          <w:sz w:val="18"/>
          <w:szCs w:val="18"/>
        </w:rPr>
        <w:t>외부에서</w:t>
      </w:r>
      <w:r>
        <w:rPr>
          <w:rFonts w:ascii="Arial" w:hAnsi="Arial" w:cs="Arial"/>
          <w:color w:val="000000"/>
          <w:sz w:val="18"/>
          <w:szCs w:val="18"/>
        </w:rPr>
        <w:t> </w:t>
      </w:r>
      <w:r>
        <w:rPr>
          <w:rFonts w:ascii="Arial" w:hAnsi="Arial" w:cs="Arial"/>
          <w:color w:val="000000"/>
          <w:sz w:val="18"/>
          <w:szCs w:val="18"/>
        </w:rPr>
        <w:t>쉽게</w:t>
      </w:r>
      <w:r>
        <w:rPr>
          <w:rFonts w:ascii="Arial" w:hAnsi="Arial" w:cs="Arial"/>
          <w:color w:val="000000"/>
          <w:sz w:val="18"/>
          <w:szCs w:val="18"/>
        </w:rPr>
        <w:t xml:space="preserve"> </w:t>
      </w:r>
      <w:r>
        <w:rPr>
          <w:rFonts w:ascii="Arial" w:hAnsi="Arial" w:cs="Arial"/>
          <w:color w:val="000000"/>
          <w:sz w:val="18"/>
          <w:szCs w:val="18"/>
        </w:rPr>
        <w:t>서버로</w:t>
      </w:r>
      <w:r>
        <w:rPr>
          <w:rFonts w:ascii="Arial" w:hAnsi="Arial" w:cs="Arial"/>
          <w:color w:val="000000"/>
          <w:sz w:val="18"/>
          <w:szCs w:val="18"/>
        </w:rPr>
        <w:t xml:space="preserve"> </w:t>
      </w:r>
      <w:r>
        <w:rPr>
          <w:rFonts w:ascii="Arial" w:hAnsi="Arial" w:cs="Arial"/>
          <w:color w:val="000000"/>
          <w:sz w:val="18"/>
          <w:szCs w:val="18"/>
        </w:rPr>
        <w:t>업로드</w:t>
      </w:r>
      <w:r>
        <w:rPr>
          <w:rFonts w:ascii="Arial" w:hAnsi="Arial" w:cs="Arial"/>
          <w:color w:val="000000"/>
          <w:sz w:val="18"/>
          <w:szCs w:val="18"/>
        </w:rPr>
        <w:t xml:space="preserve"> </w:t>
      </w:r>
      <w:r>
        <w:rPr>
          <w:rFonts w:ascii="Arial" w:hAnsi="Arial" w:cs="Arial"/>
          <w:color w:val="000000"/>
          <w:sz w:val="18"/>
          <w:szCs w:val="18"/>
        </w:rPr>
        <w:t>할수</w:t>
      </w:r>
      <w:r>
        <w:rPr>
          <w:rFonts w:ascii="Arial" w:hAnsi="Arial" w:cs="Arial"/>
          <w:color w:val="000000"/>
          <w:sz w:val="18"/>
          <w:szCs w:val="18"/>
        </w:rPr>
        <w:t xml:space="preserve"> </w:t>
      </w:r>
      <w:r>
        <w:rPr>
          <w:rFonts w:ascii="Arial" w:hAnsi="Arial" w:cs="Arial"/>
          <w:color w:val="000000"/>
          <w:sz w:val="18"/>
          <w:szCs w:val="18"/>
        </w:rPr>
        <w:t>있도록</w:t>
      </w:r>
      <w:r>
        <w:rPr>
          <w:rFonts w:ascii="Arial" w:hAnsi="Arial" w:cs="Arial"/>
          <w:color w:val="000000"/>
          <w:sz w:val="18"/>
          <w:szCs w:val="18"/>
        </w:rPr>
        <w:t xml:space="preserve"> ftp </w:t>
      </w:r>
      <w:r>
        <w:rPr>
          <w:rFonts w:ascii="Arial" w:hAnsi="Arial" w:cs="Arial"/>
          <w:color w:val="000000"/>
          <w:sz w:val="18"/>
          <w:szCs w:val="18"/>
        </w:rPr>
        <w:t>가</w:t>
      </w:r>
      <w:r>
        <w:rPr>
          <w:rFonts w:ascii="Arial" w:hAnsi="Arial" w:cs="Arial"/>
          <w:color w:val="000000"/>
          <w:sz w:val="18"/>
          <w:szCs w:val="18"/>
        </w:rPr>
        <w:t xml:space="preserve"> </w:t>
      </w:r>
      <w:r>
        <w:rPr>
          <w:rFonts w:ascii="Arial" w:hAnsi="Arial" w:cs="Arial"/>
          <w:color w:val="000000"/>
          <w:sz w:val="18"/>
          <w:szCs w:val="18"/>
        </w:rPr>
        <w:t>필요하다</w:t>
      </w:r>
      <w:r>
        <w:rPr>
          <w:rFonts w:ascii="Arial" w:hAnsi="Arial" w:cs="Arial"/>
          <w:color w:val="000000"/>
          <w:sz w:val="18"/>
          <w:szCs w:val="18"/>
        </w:rPr>
        <w:t>.</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우분투에서</w:t>
      </w:r>
      <w:r>
        <w:rPr>
          <w:rFonts w:ascii="Arial" w:hAnsi="Arial" w:cs="Arial"/>
          <w:color w:val="000000"/>
          <w:sz w:val="18"/>
          <w:szCs w:val="18"/>
        </w:rPr>
        <w:t xml:space="preserve"> </w:t>
      </w:r>
      <w:r>
        <w:rPr>
          <w:rFonts w:ascii="Arial" w:hAnsi="Arial" w:cs="Arial"/>
          <w:color w:val="000000"/>
          <w:sz w:val="18"/>
          <w:szCs w:val="18"/>
        </w:rPr>
        <w:t>가장</w:t>
      </w:r>
      <w:r>
        <w:rPr>
          <w:rFonts w:ascii="Arial" w:hAnsi="Arial" w:cs="Arial"/>
          <w:color w:val="000000"/>
          <w:sz w:val="18"/>
          <w:szCs w:val="18"/>
        </w:rPr>
        <w:t xml:space="preserve"> </w:t>
      </w:r>
      <w:r>
        <w:rPr>
          <w:rFonts w:ascii="Arial" w:hAnsi="Arial" w:cs="Arial"/>
          <w:color w:val="000000"/>
          <w:sz w:val="18"/>
          <w:szCs w:val="18"/>
        </w:rPr>
        <w:t>인기있는</w:t>
      </w:r>
      <w:r>
        <w:rPr>
          <w:rFonts w:ascii="Arial" w:hAnsi="Arial" w:cs="Arial"/>
          <w:color w:val="000000"/>
          <w:sz w:val="18"/>
          <w:szCs w:val="18"/>
        </w:rPr>
        <w:t xml:space="preserve"> vsftp </w:t>
      </w:r>
      <w:r>
        <w:rPr>
          <w:rFonts w:ascii="Arial" w:hAnsi="Arial" w:cs="Arial"/>
          <w:color w:val="000000"/>
          <w:sz w:val="18"/>
          <w:szCs w:val="18"/>
        </w:rPr>
        <w:t>를</w:t>
      </w:r>
      <w:r>
        <w:rPr>
          <w:rFonts w:ascii="Arial" w:hAnsi="Arial" w:cs="Arial"/>
          <w:color w:val="000000"/>
          <w:sz w:val="18"/>
          <w:szCs w:val="18"/>
        </w:rPr>
        <w:t xml:space="preserve"> </w:t>
      </w:r>
      <w:r>
        <w:rPr>
          <w:rFonts w:ascii="Arial" w:hAnsi="Arial" w:cs="Arial"/>
          <w:color w:val="000000"/>
          <w:sz w:val="18"/>
          <w:szCs w:val="18"/>
        </w:rPr>
        <w:t>설치해보자</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xml:space="preserve">// vsftpd </w:t>
      </w:r>
      <w:r>
        <w:rPr>
          <w:rFonts w:ascii="Arial" w:hAnsi="Arial" w:cs="Arial"/>
          <w:color w:val="000000"/>
          <w:sz w:val="21"/>
          <w:szCs w:val="21"/>
        </w:rPr>
        <w:t>설치</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sudo apt-get install vsftpd</w:t>
      </w:r>
    </w:p>
    <w:p w:rsidR="00F44348" w:rsidRDefault="00F44348" w:rsidP="00F44348">
      <w:pPr>
        <w:shd w:val="clear" w:color="auto" w:fill="EEEEEE"/>
        <w:rPr>
          <w:rFonts w:ascii="Arial" w:hAnsi="Arial" w:cs="Arial"/>
          <w:color w:val="666666"/>
          <w:sz w:val="21"/>
          <w:szCs w:val="21"/>
        </w:rPr>
      </w:pP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xml:space="preserve">// vsftpd </w:t>
      </w:r>
      <w:r>
        <w:rPr>
          <w:rFonts w:ascii="Arial" w:hAnsi="Arial" w:cs="Arial"/>
          <w:color w:val="000000"/>
          <w:sz w:val="21"/>
          <w:szCs w:val="21"/>
        </w:rPr>
        <w:t>설정</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sudo vi /etc/vsftpd.conf</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xml:space="preserve">anonymous_enable=NO // YES </w:t>
      </w:r>
      <w:r>
        <w:rPr>
          <w:rFonts w:ascii="Arial" w:hAnsi="Arial" w:cs="Arial"/>
          <w:color w:val="000000"/>
          <w:sz w:val="21"/>
          <w:szCs w:val="21"/>
        </w:rPr>
        <w:t>에서</w:t>
      </w:r>
      <w:r>
        <w:rPr>
          <w:rFonts w:ascii="Arial" w:hAnsi="Arial" w:cs="Arial"/>
          <w:color w:val="000000"/>
          <w:sz w:val="21"/>
          <w:szCs w:val="21"/>
        </w:rPr>
        <w:t xml:space="preserve"> NO </w:t>
      </w:r>
      <w:r>
        <w:rPr>
          <w:rFonts w:ascii="Arial" w:hAnsi="Arial" w:cs="Arial"/>
          <w:color w:val="000000"/>
          <w:sz w:val="21"/>
          <w:szCs w:val="21"/>
        </w:rPr>
        <w:t>로</w:t>
      </w:r>
      <w:r>
        <w:rPr>
          <w:rFonts w:ascii="Arial" w:hAnsi="Arial" w:cs="Arial"/>
          <w:color w:val="000000"/>
          <w:sz w:val="21"/>
          <w:szCs w:val="21"/>
        </w:rPr>
        <w:t xml:space="preserve"> </w:t>
      </w:r>
      <w:r>
        <w:rPr>
          <w:rFonts w:ascii="Arial" w:hAnsi="Arial" w:cs="Arial"/>
          <w:color w:val="000000"/>
          <w:sz w:val="21"/>
          <w:szCs w:val="21"/>
        </w:rPr>
        <w:t>변경</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local_enable=YES </w:t>
      </w:r>
      <w:r>
        <w:rPr>
          <w:rFonts w:ascii="Arial" w:hAnsi="Arial" w:cs="Arial"/>
          <w:color w:val="000000"/>
          <w:sz w:val="18"/>
          <w:szCs w:val="18"/>
        </w:rPr>
        <w:t xml:space="preserve">// </w:t>
      </w:r>
      <w:r>
        <w:rPr>
          <w:rFonts w:ascii="Arial" w:hAnsi="Arial" w:cs="Arial"/>
          <w:color w:val="000000"/>
          <w:sz w:val="18"/>
          <w:szCs w:val="18"/>
        </w:rPr>
        <w:t>주석</w:t>
      </w:r>
      <w:r>
        <w:rPr>
          <w:rFonts w:ascii="Arial" w:hAnsi="Arial" w:cs="Arial"/>
          <w:color w:val="000000"/>
          <w:sz w:val="18"/>
          <w:szCs w:val="18"/>
        </w:rPr>
        <w:t xml:space="preserve">(#) </w:t>
      </w:r>
      <w:r>
        <w:rPr>
          <w:rFonts w:ascii="Arial" w:hAnsi="Arial" w:cs="Arial"/>
          <w:color w:val="000000"/>
          <w:sz w:val="18"/>
          <w:szCs w:val="18"/>
        </w:rPr>
        <w:t>제거</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write_enable=YES </w:t>
      </w:r>
      <w:r>
        <w:rPr>
          <w:rFonts w:ascii="Arial" w:hAnsi="Arial" w:cs="Arial"/>
          <w:color w:val="000000"/>
          <w:sz w:val="18"/>
          <w:szCs w:val="18"/>
        </w:rPr>
        <w:t xml:space="preserve">// </w:t>
      </w:r>
      <w:r>
        <w:rPr>
          <w:rFonts w:ascii="Arial" w:hAnsi="Arial" w:cs="Arial"/>
          <w:color w:val="000000"/>
          <w:sz w:val="18"/>
          <w:szCs w:val="18"/>
        </w:rPr>
        <w:t>주석</w:t>
      </w:r>
      <w:r>
        <w:rPr>
          <w:rFonts w:ascii="Arial" w:hAnsi="Arial" w:cs="Arial"/>
          <w:color w:val="000000"/>
          <w:sz w:val="18"/>
          <w:szCs w:val="18"/>
        </w:rPr>
        <w:t xml:space="preserve">(#) </w:t>
      </w:r>
      <w:r>
        <w:rPr>
          <w:rFonts w:ascii="Arial" w:hAnsi="Arial" w:cs="Arial"/>
          <w:color w:val="000000"/>
          <w:sz w:val="18"/>
          <w:szCs w:val="18"/>
        </w:rPr>
        <w:t>제거</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xml:space="preserve">local_umask=022 // </w:t>
      </w:r>
      <w:r>
        <w:rPr>
          <w:rFonts w:ascii="Arial" w:hAnsi="Arial" w:cs="Arial"/>
          <w:color w:val="000000"/>
          <w:sz w:val="21"/>
          <w:szCs w:val="21"/>
        </w:rPr>
        <w:t>주석</w:t>
      </w:r>
      <w:r>
        <w:rPr>
          <w:rFonts w:ascii="Arial" w:hAnsi="Arial" w:cs="Arial"/>
          <w:color w:val="000000"/>
          <w:sz w:val="21"/>
          <w:szCs w:val="21"/>
        </w:rPr>
        <w:t xml:space="preserve">(#) </w:t>
      </w:r>
      <w:r>
        <w:rPr>
          <w:rFonts w:ascii="Arial" w:hAnsi="Arial" w:cs="Arial"/>
          <w:color w:val="000000"/>
          <w:sz w:val="21"/>
          <w:szCs w:val="21"/>
        </w:rPr>
        <w:t>제거</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w:t>
      </w:r>
    </w:p>
    <w:p w:rsidR="00F44348" w:rsidRDefault="00F44348" w:rsidP="00F44348">
      <w:pPr>
        <w:shd w:val="clear" w:color="auto" w:fill="EEEEEE"/>
        <w:rPr>
          <w:rFonts w:ascii="Arial" w:hAnsi="Arial" w:cs="Arial"/>
          <w:color w:val="666666"/>
          <w:sz w:val="21"/>
          <w:szCs w:val="21"/>
        </w:rPr>
      </w:pP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xml:space="preserve">// vsftpd </w:t>
      </w:r>
      <w:r>
        <w:rPr>
          <w:rFonts w:ascii="Arial" w:hAnsi="Arial" w:cs="Arial"/>
          <w:color w:val="000000"/>
          <w:sz w:val="21"/>
          <w:szCs w:val="21"/>
        </w:rPr>
        <w:t>재시작</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sudo /etc/init.d/vsftpd restart</w:t>
      </w:r>
    </w:p>
    <w:p w:rsidR="00F44348" w:rsidRDefault="00F44348" w:rsidP="00F44348">
      <w:pPr>
        <w:shd w:val="clear" w:color="auto" w:fill="EEEEEE"/>
        <w:rPr>
          <w:rFonts w:ascii="Arial" w:hAnsi="Arial" w:cs="Arial"/>
          <w:color w:val="666666"/>
          <w:sz w:val="21"/>
          <w:szCs w:val="21"/>
        </w:rPr>
      </w:pPr>
    </w:p>
    <w:p w:rsidR="00F44348" w:rsidRDefault="00F44348" w:rsidP="00F44348">
      <w:pPr>
        <w:shd w:val="clear" w:color="auto" w:fill="EEEEEE"/>
        <w:rPr>
          <w:rFonts w:ascii="Arial" w:hAnsi="Arial" w:cs="Arial"/>
          <w:color w:val="666666"/>
          <w:sz w:val="21"/>
          <w:szCs w:val="21"/>
        </w:rPr>
      </w:pPr>
      <w:r>
        <w:rPr>
          <w:rFonts w:ascii="굴림" w:eastAsia="굴림" w:hAnsi="굴림" w:cs="굴림" w:hint="eastAsia"/>
          <w:color w:val="000000"/>
          <w:sz w:val="21"/>
          <w:szCs w:val="21"/>
        </w:rPr>
        <w:t>※</w:t>
      </w:r>
      <w:r>
        <w:rPr>
          <w:rFonts w:ascii="Arial" w:hAnsi="Arial" w:cs="Arial"/>
          <w:color w:val="000000"/>
          <w:sz w:val="21"/>
          <w:szCs w:val="21"/>
        </w:rPr>
        <w:t xml:space="preserve"> </w:t>
      </w:r>
      <w:r>
        <w:rPr>
          <w:rFonts w:ascii="Arial" w:hAnsi="Arial" w:cs="Arial"/>
          <w:color w:val="000000"/>
          <w:sz w:val="21"/>
          <w:szCs w:val="21"/>
        </w:rPr>
        <w:t>참고</w:t>
      </w:r>
      <w:r>
        <w:rPr>
          <w:rFonts w:ascii="Arial" w:hAnsi="Arial" w:cs="Arial"/>
          <w:color w:val="000000"/>
          <w:sz w:val="21"/>
          <w:szCs w:val="21"/>
        </w:rPr>
        <w:t>: vsftpd </w:t>
      </w:r>
      <w:r>
        <w:rPr>
          <w:rFonts w:ascii="Arial" w:hAnsi="Arial" w:cs="Arial"/>
          <w:color w:val="000000"/>
          <w:sz w:val="21"/>
          <w:szCs w:val="21"/>
        </w:rPr>
        <w:t>포트를</w:t>
      </w:r>
      <w:r>
        <w:rPr>
          <w:rFonts w:ascii="Arial" w:hAnsi="Arial" w:cs="Arial"/>
          <w:color w:val="000000"/>
          <w:sz w:val="21"/>
          <w:szCs w:val="21"/>
        </w:rPr>
        <w:t xml:space="preserve"> </w:t>
      </w:r>
      <w:r>
        <w:rPr>
          <w:rFonts w:ascii="Arial" w:hAnsi="Arial" w:cs="Arial"/>
          <w:color w:val="000000"/>
          <w:sz w:val="21"/>
          <w:szCs w:val="21"/>
        </w:rPr>
        <w:t>변경하려면</w:t>
      </w:r>
      <w:r>
        <w:rPr>
          <w:rFonts w:ascii="Arial" w:hAnsi="Arial" w:cs="Arial"/>
          <w:color w:val="000000"/>
          <w:sz w:val="21"/>
          <w:szCs w:val="21"/>
        </w:rPr>
        <w:t xml:space="preserve"> vsftpd.conf </w:t>
      </w:r>
      <w:r>
        <w:rPr>
          <w:rFonts w:ascii="Arial" w:hAnsi="Arial" w:cs="Arial"/>
          <w:color w:val="000000"/>
          <w:sz w:val="21"/>
          <w:szCs w:val="21"/>
        </w:rPr>
        <w:t>에</w:t>
      </w:r>
      <w:r>
        <w:rPr>
          <w:rFonts w:ascii="Arial" w:hAnsi="Arial" w:cs="Arial"/>
          <w:color w:val="000000"/>
          <w:sz w:val="21"/>
          <w:szCs w:val="21"/>
        </w:rPr>
        <w:t xml:space="preserve"> </w:t>
      </w:r>
      <w:r>
        <w:rPr>
          <w:rFonts w:ascii="Arial" w:hAnsi="Arial" w:cs="Arial"/>
          <w:color w:val="000000"/>
          <w:sz w:val="21"/>
          <w:szCs w:val="21"/>
        </w:rPr>
        <w:t>아래처럼</w:t>
      </w:r>
      <w:r>
        <w:rPr>
          <w:rFonts w:ascii="Arial" w:hAnsi="Arial" w:cs="Arial"/>
          <w:color w:val="000000"/>
          <w:sz w:val="21"/>
          <w:szCs w:val="21"/>
        </w:rPr>
        <w:t xml:space="preserve"> </w:t>
      </w:r>
      <w:r>
        <w:rPr>
          <w:rFonts w:ascii="Arial" w:hAnsi="Arial" w:cs="Arial"/>
          <w:color w:val="000000"/>
          <w:sz w:val="21"/>
          <w:szCs w:val="21"/>
        </w:rPr>
        <w:t>추가해주면</w:t>
      </w:r>
      <w:r>
        <w:rPr>
          <w:rFonts w:ascii="Arial" w:hAnsi="Arial" w:cs="Arial"/>
          <w:color w:val="000000"/>
          <w:sz w:val="21"/>
          <w:szCs w:val="21"/>
        </w:rPr>
        <w:t xml:space="preserve"> </w:t>
      </w:r>
      <w:r>
        <w:rPr>
          <w:rFonts w:ascii="Arial" w:hAnsi="Arial" w:cs="Arial"/>
          <w:color w:val="000000"/>
          <w:sz w:val="21"/>
          <w:szCs w:val="21"/>
        </w:rPr>
        <w:t>된다</w:t>
      </w:r>
      <w:r>
        <w:rPr>
          <w:rFonts w:ascii="Arial" w:hAnsi="Arial" w:cs="Arial"/>
          <w:color w:val="000000"/>
          <w:sz w:val="21"/>
          <w:szCs w:val="21"/>
        </w:rPr>
        <w:br/>
        <w:t>listen=YES</w:t>
      </w:r>
      <w:r>
        <w:rPr>
          <w:rFonts w:ascii="Arial" w:hAnsi="Arial" w:cs="Arial"/>
          <w:color w:val="000000"/>
          <w:sz w:val="21"/>
          <w:szCs w:val="21"/>
        </w:rPr>
        <w:br/>
        <w:t>listen_port=5020</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그리고</w:t>
      </w:r>
      <w:r>
        <w:rPr>
          <w:rFonts w:ascii="Arial" w:hAnsi="Arial" w:cs="Arial"/>
          <w:color w:val="000000"/>
          <w:sz w:val="18"/>
          <w:szCs w:val="18"/>
        </w:rPr>
        <w:t xml:space="preserve"> DocumentRoot </w:t>
      </w:r>
      <w:r>
        <w:rPr>
          <w:rFonts w:ascii="Arial" w:hAnsi="Arial" w:cs="Arial"/>
          <w:color w:val="000000"/>
          <w:sz w:val="18"/>
          <w:szCs w:val="18"/>
        </w:rPr>
        <w:t>인</w:t>
      </w:r>
      <w:r>
        <w:rPr>
          <w:rFonts w:ascii="Arial" w:hAnsi="Arial" w:cs="Arial"/>
          <w:color w:val="000000"/>
          <w:sz w:val="18"/>
          <w:szCs w:val="18"/>
        </w:rPr>
        <w:t xml:space="preserve"> /var/www </w:t>
      </w:r>
      <w:r>
        <w:rPr>
          <w:rFonts w:ascii="Arial" w:hAnsi="Arial" w:cs="Arial"/>
          <w:color w:val="000000"/>
          <w:sz w:val="18"/>
          <w:szCs w:val="18"/>
        </w:rPr>
        <w:t>디렉토리의</w:t>
      </w:r>
      <w:r>
        <w:rPr>
          <w:rFonts w:ascii="Arial" w:hAnsi="Arial" w:cs="Arial"/>
          <w:color w:val="000000"/>
          <w:sz w:val="18"/>
          <w:szCs w:val="18"/>
        </w:rPr>
        <w:t xml:space="preserve"> </w:t>
      </w:r>
      <w:r>
        <w:rPr>
          <w:rFonts w:ascii="Arial" w:hAnsi="Arial" w:cs="Arial"/>
          <w:color w:val="000000"/>
          <w:sz w:val="18"/>
          <w:szCs w:val="18"/>
        </w:rPr>
        <w:t>소유자를</w:t>
      </w:r>
      <w:r>
        <w:rPr>
          <w:rFonts w:ascii="Arial" w:hAnsi="Arial" w:cs="Arial"/>
          <w:color w:val="000000"/>
          <w:sz w:val="18"/>
          <w:szCs w:val="18"/>
        </w:rPr>
        <w:t xml:space="preserve"> root </w:t>
      </w:r>
      <w:r>
        <w:rPr>
          <w:rFonts w:ascii="Arial" w:hAnsi="Arial" w:cs="Arial"/>
          <w:color w:val="000000"/>
          <w:sz w:val="18"/>
          <w:szCs w:val="18"/>
        </w:rPr>
        <w:t>에서</w:t>
      </w:r>
      <w:r>
        <w:rPr>
          <w:rFonts w:ascii="Arial" w:hAnsi="Arial" w:cs="Arial"/>
          <w:color w:val="000000"/>
          <w:sz w:val="18"/>
          <w:szCs w:val="18"/>
        </w:rPr>
        <w:t xml:space="preserve"> </w:t>
      </w:r>
      <w:r>
        <w:rPr>
          <w:rFonts w:ascii="Arial" w:hAnsi="Arial" w:cs="Arial"/>
          <w:color w:val="000000"/>
          <w:sz w:val="18"/>
          <w:szCs w:val="18"/>
        </w:rPr>
        <w:t>자신의</w:t>
      </w:r>
      <w:r>
        <w:rPr>
          <w:rFonts w:ascii="Arial" w:hAnsi="Arial" w:cs="Arial"/>
          <w:color w:val="000000"/>
          <w:sz w:val="18"/>
          <w:szCs w:val="18"/>
        </w:rPr>
        <w:t xml:space="preserve"> </w:t>
      </w:r>
      <w:r>
        <w:rPr>
          <w:rFonts w:ascii="Arial" w:hAnsi="Arial" w:cs="Arial"/>
          <w:color w:val="000000"/>
          <w:sz w:val="18"/>
          <w:szCs w:val="18"/>
        </w:rPr>
        <w:t>관리자</w:t>
      </w:r>
      <w:r>
        <w:rPr>
          <w:rFonts w:ascii="Arial" w:hAnsi="Arial" w:cs="Arial"/>
          <w:color w:val="000000"/>
          <w:sz w:val="18"/>
          <w:szCs w:val="18"/>
        </w:rPr>
        <w:t xml:space="preserve">ID </w:t>
      </w:r>
      <w:r>
        <w:rPr>
          <w:rFonts w:ascii="Arial" w:hAnsi="Arial" w:cs="Arial"/>
          <w:color w:val="000000"/>
          <w:sz w:val="18"/>
          <w:szCs w:val="18"/>
        </w:rPr>
        <w:t>로</w:t>
      </w:r>
      <w:r>
        <w:rPr>
          <w:rFonts w:ascii="Arial" w:hAnsi="Arial" w:cs="Arial"/>
          <w:color w:val="000000"/>
          <w:sz w:val="18"/>
          <w:szCs w:val="18"/>
        </w:rPr>
        <w:t xml:space="preserve"> </w:t>
      </w:r>
      <w:r>
        <w:rPr>
          <w:rFonts w:ascii="Arial" w:hAnsi="Arial" w:cs="Arial"/>
          <w:color w:val="000000"/>
          <w:sz w:val="18"/>
          <w:szCs w:val="18"/>
        </w:rPr>
        <w:t>변경하고</w:t>
      </w:r>
      <w:r>
        <w:rPr>
          <w:rFonts w:ascii="Arial" w:hAnsi="Arial" w:cs="Arial"/>
          <w:color w:val="000000"/>
          <w:sz w:val="18"/>
          <w:szCs w:val="18"/>
        </w:rPr>
        <w:t>,</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자신의</w:t>
      </w:r>
      <w:r>
        <w:rPr>
          <w:rFonts w:ascii="Arial" w:hAnsi="Arial" w:cs="Arial"/>
          <w:color w:val="000000"/>
          <w:sz w:val="18"/>
          <w:szCs w:val="18"/>
        </w:rPr>
        <w:t> </w:t>
      </w:r>
      <w:r>
        <w:rPr>
          <w:rFonts w:ascii="Arial" w:hAnsi="Arial" w:cs="Arial"/>
          <w:color w:val="000000"/>
          <w:sz w:val="18"/>
          <w:szCs w:val="18"/>
        </w:rPr>
        <w:t>계정</w:t>
      </w:r>
      <w:r>
        <w:rPr>
          <w:rFonts w:ascii="Arial" w:hAnsi="Arial" w:cs="Arial"/>
          <w:color w:val="000000"/>
          <w:sz w:val="18"/>
          <w:szCs w:val="18"/>
        </w:rPr>
        <w:t xml:space="preserve"> </w:t>
      </w:r>
      <w:r>
        <w:rPr>
          <w:rFonts w:ascii="Arial" w:hAnsi="Arial" w:cs="Arial"/>
          <w:color w:val="000000"/>
          <w:sz w:val="18"/>
          <w:szCs w:val="18"/>
        </w:rPr>
        <w:t>디렉토리에</w:t>
      </w:r>
      <w:r>
        <w:rPr>
          <w:rFonts w:ascii="Arial" w:hAnsi="Arial" w:cs="Arial"/>
          <w:color w:val="000000"/>
          <w:sz w:val="18"/>
          <w:szCs w:val="18"/>
        </w:rPr>
        <w:t xml:space="preserve"> /var/www </w:t>
      </w:r>
      <w:r>
        <w:rPr>
          <w:rFonts w:ascii="Arial" w:hAnsi="Arial" w:cs="Arial"/>
          <w:color w:val="000000"/>
          <w:sz w:val="18"/>
          <w:szCs w:val="18"/>
        </w:rPr>
        <w:t>를</w:t>
      </w:r>
      <w:r>
        <w:rPr>
          <w:rFonts w:ascii="Arial" w:hAnsi="Arial" w:cs="Arial"/>
          <w:color w:val="000000"/>
          <w:sz w:val="18"/>
          <w:szCs w:val="18"/>
        </w:rPr>
        <w:t xml:space="preserve"> </w:t>
      </w:r>
      <w:r>
        <w:rPr>
          <w:rFonts w:ascii="Arial" w:hAnsi="Arial" w:cs="Arial"/>
          <w:color w:val="000000"/>
          <w:sz w:val="18"/>
          <w:szCs w:val="18"/>
        </w:rPr>
        <w:t>바라보는</w:t>
      </w:r>
      <w:r>
        <w:rPr>
          <w:rFonts w:ascii="Arial" w:hAnsi="Arial" w:cs="Arial"/>
          <w:color w:val="000000"/>
          <w:sz w:val="18"/>
          <w:szCs w:val="18"/>
        </w:rPr>
        <w:t xml:space="preserve"> </w:t>
      </w:r>
      <w:r>
        <w:rPr>
          <w:rFonts w:ascii="Arial" w:hAnsi="Arial" w:cs="Arial"/>
          <w:color w:val="000000"/>
          <w:sz w:val="18"/>
          <w:szCs w:val="18"/>
        </w:rPr>
        <w:t>심볼릭</w:t>
      </w:r>
      <w:r>
        <w:rPr>
          <w:rFonts w:ascii="Arial" w:hAnsi="Arial" w:cs="Arial"/>
          <w:color w:val="000000"/>
          <w:sz w:val="18"/>
          <w:szCs w:val="18"/>
        </w:rPr>
        <w:t xml:space="preserve"> </w:t>
      </w:r>
      <w:r>
        <w:rPr>
          <w:rFonts w:ascii="Arial" w:hAnsi="Arial" w:cs="Arial"/>
          <w:color w:val="000000"/>
          <w:sz w:val="18"/>
          <w:szCs w:val="18"/>
        </w:rPr>
        <w:t>링크를</w:t>
      </w:r>
      <w:r>
        <w:rPr>
          <w:rFonts w:ascii="Arial" w:hAnsi="Arial" w:cs="Arial"/>
          <w:color w:val="000000"/>
          <w:sz w:val="18"/>
          <w:szCs w:val="18"/>
        </w:rPr>
        <w:t xml:space="preserve"> </w:t>
      </w:r>
      <w:r>
        <w:rPr>
          <w:rFonts w:ascii="Arial" w:hAnsi="Arial" w:cs="Arial"/>
          <w:color w:val="000000"/>
          <w:sz w:val="18"/>
          <w:szCs w:val="18"/>
        </w:rPr>
        <w:t>만들어주면</w:t>
      </w:r>
      <w:r>
        <w:rPr>
          <w:rFonts w:ascii="Arial" w:hAnsi="Arial" w:cs="Arial"/>
          <w:color w:val="000000"/>
          <w:sz w:val="18"/>
          <w:szCs w:val="18"/>
        </w:rPr>
        <w:t xml:space="preserve"> ftp </w:t>
      </w:r>
      <w:r>
        <w:rPr>
          <w:rFonts w:ascii="Arial" w:hAnsi="Arial" w:cs="Arial"/>
          <w:color w:val="000000"/>
          <w:sz w:val="18"/>
          <w:szCs w:val="18"/>
        </w:rPr>
        <w:t>를</w:t>
      </w:r>
      <w:r>
        <w:rPr>
          <w:rFonts w:ascii="Arial" w:hAnsi="Arial" w:cs="Arial"/>
          <w:color w:val="000000"/>
          <w:sz w:val="18"/>
          <w:szCs w:val="18"/>
        </w:rPr>
        <w:t xml:space="preserve"> </w:t>
      </w:r>
      <w:r>
        <w:rPr>
          <w:rFonts w:ascii="Arial" w:hAnsi="Arial" w:cs="Arial"/>
          <w:color w:val="000000"/>
          <w:sz w:val="18"/>
          <w:szCs w:val="18"/>
        </w:rPr>
        <w:t>통해서</w:t>
      </w:r>
      <w:r>
        <w:rPr>
          <w:rFonts w:ascii="Arial" w:hAnsi="Arial" w:cs="Arial"/>
          <w:color w:val="000000"/>
          <w:sz w:val="18"/>
          <w:szCs w:val="18"/>
        </w:rPr>
        <w:t xml:space="preserve"> </w:t>
      </w:r>
      <w:r>
        <w:rPr>
          <w:rFonts w:ascii="Arial" w:hAnsi="Arial" w:cs="Arial"/>
          <w:color w:val="000000"/>
          <w:sz w:val="18"/>
          <w:szCs w:val="18"/>
        </w:rPr>
        <w:t>홈디렉토리로</w:t>
      </w:r>
      <w:r>
        <w:rPr>
          <w:rFonts w:ascii="Arial" w:hAnsi="Arial" w:cs="Arial"/>
          <w:color w:val="000000"/>
          <w:sz w:val="18"/>
          <w:szCs w:val="18"/>
        </w:rPr>
        <w:t xml:space="preserve"> </w:t>
      </w:r>
      <w:r>
        <w:rPr>
          <w:rFonts w:ascii="Arial" w:hAnsi="Arial" w:cs="Arial"/>
          <w:color w:val="000000"/>
          <w:sz w:val="18"/>
          <w:szCs w:val="18"/>
        </w:rPr>
        <w:t>파일전송이</w:t>
      </w:r>
      <w:r>
        <w:rPr>
          <w:rFonts w:ascii="Arial" w:hAnsi="Arial" w:cs="Arial"/>
          <w:color w:val="000000"/>
          <w:sz w:val="18"/>
          <w:szCs w:val="18"/>
        </w:rPr>
        <w:t xml:space="preserve"> </w:t>
      </w:r>
      <w:r>
        <w:rPr>
          <w:rFonts w:ascii="Arial" w:hAnsi="Arial" w:cs="Arial"/>
          <w:color w:val="000000"/>
          <w:sz w:val="18"/>
          <w:szCs w:val="18"/>
        </w:rPr>
        <w:t>가능해진다</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xml:space="preserve">$ sudo chown -R </w:t>
      </w:r>
      <w:r>
        <w:rPr>
          <w:rFonts w:ascii="Arial" w:hAnsi="Arial" w:cs="Arial"/>
          <w:color w:val="000000"/>
          <w:sz w:val="21"/>
          <w:szCs w:val="21"/>
        </w:rPr>
        <w:t>관리자</w:t>
      </w:r>
      <w:r>
        <w:rPr>
          <w:rFonts w:ascii="Arial" w:hAnsi="Arial" w:cs="Arial"/>
          <w:color w:val="000000"/>
          <w:sz w:val="21"/>
          <w:szCs w:val="21"/>
        </w:rPr>
        <w:t>ID /var/www</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cd</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ln -s /var/www www</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color w:val="000000"/>
          <w:sz w:val="21"/>
          <w:szCs w:val="21"/>
        </w:rPr>
        <w:t>이제</w:t>
      </w:r>
      <w:r>
        <w:rPr>
          <w:rFonts w:ascii="Arial" w:hAnsi="Arial" w:cs="Arial"/>
          <w:color w:val="000000"/>
          <w:sz w:val="21"/>
          <w:szCs w:val="21"/>
        </w:rPr>
        <w:t xml:space="preserve"> filezilla </w:t>
      </w:r>
      <w:r>
        <w:rPr>
          <w:rFonts w:ascii="Arial" w:hAnsi="Arial" w:cs="Arial"/>
          <w:color w:val="000000"/>
          <w:sz w:val="21"/>
          <w:szCs w:val="21"/>
        </w:rPr>
        <w:t>와</w:t>
      </w:r>
      <w:r>
        <w:rPr>
          <w:rFonts w:ascii="Arial" w:hAnsi="Arial" w:cs="Arial"/>
          <w:color w:val="000000"/>
          <w:sz w:val="21"/>
          <w:szCs w:val="21"/>
        </w:rPr>
        <w:t xml:space="preserve"> </w:t>
      </w:r>
      <w:r>
        <w:rPr>
          <w:rFonts w:ascii="Arial" w:hAnsi="Arial" w:cs="Arial"/>
          <w:color w:val="000000"/>
          <w:sz w:val="21"/>
          <w:szCs w:val="21"/>
        </w:rPr>
        <w:t>같은</w:t>
      </w:r>
      <w:r>
        <w:rPr>
          <w:rFonts w:ascii="Arial" w:hAnsi="Arial" w:cs="Arial"/>
          <w:color w:val="000000"/>
          <w:sz w:val="21"/>
          <w:szCs w:val="21"/>
        </w:rPr>
        <w:t xml:space="preserve"> </w:t>
      </w:r>
      <w:r>
        <w:rPr>
          <w:rFonts w:ascii="Arial" w:hAnsi="Arial" w:cs="Arial"/>
          <w:color w:val="000000"/>
          <w:sz w:val="21"/>
          <w:szCs w:val="21"/>
        </w:rPr>
        <w:t>외부</w:t>
      </w:r>
      <w:r>
        <w:rPr>
          <w:rFonts w:ascii="Arial" w:hAnsi="Arial" w:cs="Arial"/>
          <w:color w:val="000000"/>
          <w:sz w:val="21"/>
          <w:szCs w:val="21"/>
        </w:rPr>
        <w:t xml:space="preserve"> ftp </w:t>
      </w:r>
      <w:r>
        <w:rPr>
          <w:rFonts w:ascii="Arial" w:hAnsi="Arial" w:cs="Arial"/>
          <w:color w:val="000000"/>
          <w:sz w:val="21"/>
          <w:szCs w:val="21"/>
        </w:rPr>
        <w:t>클라이언트를</w:t>
      </w:r>
      <w:r>
        <w:rPr>
          <w:rFonts w:ascii="Arial" w:hAnsi="Arial" w:cs="Arial"/>
          <w:color w:val="000000"/>
          <w:sz w:val="21"/>
          <w:szCs w:val="21"/>
        </w:rPr>
        <w:t xml:space="preserve"> </w:t>
      </w:r>
      <w:r>
        <w:rPr>
          <w:rFonts w:ascii="Arial" w:hAnsi="Arial" w:cs="Arial"/>
          <w:color w:val="000000"/>
          <w:sz w:val="21"/>
          <w:szCs w:val="21"/>
        </w:rPr>
        <w:t>통해서</w:t>
      </w:r>
      <w:r>
        <w:rPr>
          <w:rFonts w:ascii="Arial" w:hAnsi="Arial" w:cs="Arial"/>
          <w:color w:val="000000"/>
          <w:sz w:val="21"/>
          <w:szCs w:val="21"/>
        </w:rPr>
        <w:t xml:space="preserve"> ID/password </w:t>
      </w:r>
      <w:r>
        <w:rPr>
          <w:rFonts w:ascii="Arial" w:hAnsi="Arial" w:cs="Arial"/>
          <w:color w:val="000000"/>
          <w:sz w:val="21"/>
          <w:szCs w:val="21"/>
        </w:rPr>
        <w:t>로</w:t>
      </w:r>
      <w:r>
        <w:rPr>
          <w:rFonts w:ascii="Arial" w:hAnsi="Arial" w:cs="Arial"/>
          <w:color w:val="000000"/>
          <w:sz w:val="21"/>
          <w:szCs w:val="21"/>
        </w:rPr>
        <w:t xml:space="preserve"> </w:t>
      </w:r>
      <w:r>
        <w:rPr>
          <w:rFonts w:ascii="Arial" w:hAnsi="Arial" w:cs="Arial"/>
          <w:color w:val="000000"/>
          <w:sz w:val="21"/>
          <w:szCs w:val="21"/>
        </w:rPr>
        <w:t>접속하고</w:t>
      </w:r>
      <w:r>
        <w:rPr>
          <w:rFonts w:ascii="Arial" w:hAnsi="Arial" w:cs="Arial"/>
          <w:color w:val="000000"/>
          <w:sz w:val="21"/>
          <w:szCs w:val="21"/>
        </w:rPr>
        <w:t>,</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21"/>
          <w:szCs w:val="21"/>
        </w:rPr>
        <w:t>심볼릭</w:t>
      </w:r>
      <w:r>
        <w:rPr>
          <w:rFonts w:ascii="Arial" w:hAnsi="Arial" w:cs="Arial"/>
          <w:color w:val="000000"/>
          <w:sz w:val="21"/>
          <w:szCs w:val="21"/>
        </w:rPr>
        <w:t xml:space="preserve"> </w:t>
      </w:r>
      <w:r>
        <w:rPr>
          <w:rFonts w:ascii="Arial" w:hAnsi="Arial" w:cs="Arial"/>
          <w:color w:val="000000"/>
          <w:sz w:val="21"/>
          <w:szCs w:val="21"/>
        </w:rPr>
        <w:t>링크를</w:t>
      </w:r>
      <w:r>
        <w:rPr>
          <w:rFonts w:ascii="Arial" w:hAnsi="Arial" w:cs="Arial"/>
          <w:color w:val="000000"/>
          <w:sz w:val="21"/>
          <w:szCs w:val="21"/>
        </w:rPr>
        <w:t xml:space="preserve"> </w:t>
      </w:r>
      <w:r>
        <w:rPr>
          <w:rFonts w:ascii="Arial" w:hAnsi="Arial" w:cs="Arial"/>
          <w:color w:val="000000"/>
          <w:sz w:val="21"/>
          <w:szCs w:val="21"/>
        </w:rPr>
        <w:t>걸어둔</w:t>
      </w:r>
      <w:r>
        <w:rPr>
          <w:rFonts w:ascii="Arial" w:hAnsi="Arial" w:cs="Arial"/>
          <w:color w:val="000000"/>
          <w:sz w:val="21"/>
          <w:szCs w:val="21"/>
        </w:rPr>
        <w:t xml:space="preserve"> www </w:t>
      </w:r>
      <w:r>
        <w:rPr>
          <w:rFonts w:ascii="Arial" w:hAnsi="Arial" w:cs="Arial"/>
          <w:color w:val="000000"/>
          <w:sz w:val="21"/>
          <w:szCs w:val="21"/>
        </w:rPr>
        <w:t>를</w:t>
      </w:r>
      <w:r>
        <w:rPr>
          <w:rFonts w:ascii="Arial" w:hAnsi="Arial" w:cs="Arial"/>
          <w:color w:val="000000"/>
          <w:sz w:val="21"/>
          <w:szCs w:val="21"/>
        </w:rPr>
        <w:t xml:space="preserve"> </w:t>
      </w:r>
      <w:r>
        <w:rPr>
          <w:rFonts w:ascii="Arial" w:hAnsi="Arial" w:cs="Arial"/>
          <w:color w:val="000000"/>
          <w:sz w:val="21"/>
          <w:szCs w:val="21"/>
        </w:rPr>
        <w:t>통해</w:t>
      </w:r>
      <w:r>
        <w:rPr>
          <w:rFonts w:ascii="Arial" w:hAnsi="Arial" w:cs="Arial"/>
          <w:color w:val="000000"/>
          <w:sz w:val="21"/>
          <w:szCs w:val="21"/>
        </w:rPr>
        <w:t> </w:t>
      </w:r>
      <w:r>
        <w:rPr>
          <w:rFonts w:ascii="Arial" w:hAnsi="Arial" w:cs="Arial"/>
          <w:color w:val="000000"/>
          <w:sz w:val="21"/>
          <w:szCs w:val="21"/>
        </w:rPr>
        <w:t>홈디렉토리로</w:t>
      </w:r>
      <w:r>
        <w:rPr>
          <w:rFonts w:ascii="Arial" w:hAnsi="Arial" w:cs="Arial"/>
          <w:color w:val="000000"/>
          <w:sz w:val="21"/>
          <w:szCs w:val="21"/>
        </w:rPr>
        <w:t xml:space="preserve"> </w:t>
      </w:r>
      <w:r>
        <w:rPr>
          <w:rFonts w:ascii="Arial" w:hAnsi="Arial" w:cs="Arial"/>
          <w:color w:val="000000"/>
          <w:sz w:val="21"/>
          <w:szCs w:val="21"/>
        </w:rPr>
        <w:t>이동한</w:t>
      </w:r>
      <w:r>
        <w:rPr>
          <w:rFonts w:ascii="Arial" w:hAnsi="Arial" w:cs="Arial"/>
          <w:color w:val="000000"/>
          <w:sz w:val="21"/>
          <w:szCs w:val="21"/>
        </w:rPr>
        <w:t xml:space="preserve"> </w:t>
      </w:r>
      <w:r>
        <w:rPr>
          <w:rFonts w:ascii="Arial" w:hAnsi="Arial" w:cs="Arial"/>
          <w:color w:val="000000"/>
          <w:sz w:val="21"/>
          <w:szCs w:val="21"/>
        </w:rPr>
        <w:t>후</w:t>
      </w:r>
      <w:r>
        <w:rPr>
          <w:rFonts w:ascii="Arial" w:hAnsi="Arial" w:cs="Arial"/>
          <w:color w:val="000000"/>
          <w:sz w:val="21"/>
          <w:szCs w:val="21"/>
        </w:rPr>
        <w:t xml:space="preserve"> </w:t>
      </w:r>
      <w:r>
        <w:rPr>
          <w:rFonts w:ascii="Arial" w:hAnsi="Arial" w:cs="Arial"/>
          <w:color w:val="000000"/>
          <w:sz w:val="21"/>
          <w:szCs w:val="21"/>
        </w:rPr>
        <w:t>파일전송까지</w:t>
      </w:r>
      <w:r>
        <w:rPr>
          <w:rFonts w:ascii="Arial" w:hAnsi="Arial" w:cs="Arial"/>
          <w:color w:val="000000"/>
          <w:sz w:val="21"/>
          <w:szCs w:val="21"/>
        </w:rPr>
        <w:t xml:space="preserve"> </w:t>
      </w:r>
      <w:r>
        <w:rPr>
          <w:rFonts w:ascii="Arial" w:hAnsi="Arial" w:cs="Arial"/>
          <w:color w:val="000000"/>
          <w:sz w:val="21"/>
          <w:szCs w:val="21"/>
        </w:rPr>
        <w:t>잘되는것을</w:t>
      </w:r>
      <w:r>
        <w:rPr>
          <w:rFonts w:ascii="Arial" w:hAnsi="Arial" w:cs="Arial"/>
          <w:color w:val="000000"/>
          <w:sz w:val="21"/>
          <w:szCs w:val="21"/>
        </w:rPr>
        <w:t xml:space="preserve"> </w:t>
      </w:r>
      <w:r>
        <w:rPr>
          <w:rFonts w:ascii="Arial" w:hAnsi="Arial" w:cs="Arial"/>
          <w:color w:val="000000"/>
          <w:sz w:val="21"/>
          <w:szCs w:val="21"/>
        </w:rPr>
        <w:t>확인한다</w:t>
      </w:r>
      <w:r>
        <w:rPr>
          <w:rFonts w:ascii="Arial" w:hAnsi="Arial" w:cs="Arial"/>
          <w:color w:val="000000"/>
          <w:sz w:val="21"/>
          <w:szCs w:val="21"/>
        </w:rPr>
        <w:t>.</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굴림" w:eastAsia="굴림" w:hAnsi="굴림" w:cs="굴림" w:hint="eastAsia"/>
          <w:b/>
          <w:bCs/>
          <w:color w:val="000000"/>
          <w:sz w:val="22"/>
        </w:rPr>
        <w:t>※</w:t>
      </w:r>
      <w:r>
        <w:rPr>
          <w:rFonts w:ascii="Arial" w:hAnsi="Arial" w:cs="Arial"/>
          <w:b/>
          <w:bCs/>
          <w:color w:val="000000"/>
          <w:sz w:val="22"/>
        </w:rPr>
        <w:t> </w:t>
      </w:r>
      <w:r>
        <w:rPr>
          <w:rFonts w:ascii="Arial" w:hAnsi="Arial" w:cs="Arial"/>
          <w:b/>
          <w:bCs/>
          <w:color w:val="000000"/>
          <w:sz w:val="22"/>
        </w:rPr>
        <w:t>사용자계정</w:t>
      </w:r>
      <w:r>
        <w:rPr>
          <w:rFonts w:ascii="Arial" w:hAnsi="Arial" w:cs="Arial"/>
          <w:b/>
          <w:bCs/>
          <w:color w:val="000000"/>
          <w:sz w:val="22"/>
        </w:rPr>
        <w:t xml:space="preserve"> </w:t>
      </w:r>
      <w:r>
        <w:rPr>
          <w:rFonts w:ascii="Arial" w:hAnsi="Arial" w:cs="Arial"/>
          <w:b/>
          <w:bCs/>
          <w:color w:val="000000"/>
          <w:sz w:val="22"/>
        </w:rPr>
        <w:t>디렉토리를</w:t>
      </w:r>
      <w:r>
        <w:rPr>
          <w:rFonts w:ascii="Arial" w:hAnsi="Arial" w:cs="Arial"/>
          <w:b/>
          <w:bCs/>
          <w:color w:val="000000"/>
          <w:sz w:val="22"/>
        </w:rPr>
        <w:t xml:space="preserve"> </w:t>
      </w:r>
      <w:r>
        <w:rPr>
          <w:rFonts w:ascii="Arial" w:hAnsi="Arial" w:cs="Arial"/>
          <w:b/>
          <w:bCs/>
          <w:color w:val="000000"/>
          <w:sz w:val="22"/>
        </w:rPr>
        <w:t>설정해서</w:t>
      </w:r>
      <w:r>
        <w:rPr>
          <w:rFonts w:ascii="Arial" w:hAnsi="Arial" w:cs="Arial"/>
          <w:b/>
          <w:bCs/>
          <w:color w:val="000000"/>
          <w:sz w:val="22"/>
        </w:rPr>
        <w:t xml:space="preserve"> </w:t>
      </w:r>
      <w:r>
        <w:rPr>
          <w:rFonts w:ascii="Arial" w:hAnsi="Arial" w:cs="Arial"/>
          <w:b/>
          <w:bCs/>
          <w:color w:val="000000"/>
          <w:sz w:val="22"/>
        </w:rPr>
        <w:t>사용자별로</w:t>
      </w:r>
      <w:r>
        <w:rPr>
          <w:rFonts w:ascii="Arial" w:hAnsi="Arial" w:cs="Arial"/>
          <w:b/>
          <w:bCs/>
          <w:color w:val="000000"/>
          <w:sz w:val="22"/>
        </w:rPr>
        <w:t> </w:t>
      </w:r>
      <w:r>
        <w:rPr>
          <w:rFonts w:ascii="Arial" w:hAnsi="Arial" w:cs="Arial"/>
          <w:b/>
          <w:bCs/>
          <w:color w:val="000000"/>
          <w:sz w:val="22"/>
        </w:rPr>
        <w:t>웹페이지</w:t>
      </w:r>
      <w:r>
        <w:rPr>
          <w:rFonts w:ascii="Arial" w:hAnsi="Arial" w:cs="Arial"/>
          <w:b/>
          <w:bCs/>
          <w:color w:val="000000"/>
          <w:sz w:val="22"/>
        </w:rPr>
        <w:t xml:space="preserve"> </w:t>
      </w:r>
      <w:r>
        <w:rPr>
          <w:rFonts w:ascii="Arial" w:hAnsi="Arial" w:cs="Arial"/>
          <w:b/>
          <w:bCs/>
          <w:color w:val="000000"/>
          <w:sz w:val="22"/>
        </w:rPr>
        <w:t>접근이</w:t>
      </w:r>
      <w:r>
        <w:rPr>
          <w:rFonts w:ascii="Arial" w:hAnsi="Arial" w:cs="Arial"/>
          <w:b/>
          <w:bCs/>
          <w:color w:val="000000"/>
          <w:sz w:val="22"/>
        </w:rPr>
        <w:t xml:space="preserve"> </w:t>
      </w:r>
      <w:r>
        <w:rPr>
          <w:rFonts w:ascii="Arial" w:hAnsi="Arial" w:cs="Arial"/>
          <w:b/>
          <w:bCs/>
          <w:color w:val="000000"/>
          <w:sz w:val="22"/>
        </w:rPr>
        <w:t>가능하도록</w:t>
      </w:r>
      <w:r>
        <w:rPr>
          <w:rFonts w:ascii="Arial" w:hAnsi="Arial" w:cs="Arial"/>
          <w:b/>
          <w:bCs/>
          <w:color w:val="000000"/>
          <w:sz w:val="22"/>
        </w:rPr>
        <w:t xml:space="preserve"> </w:t>
      </w:r>
      <w:r>
        <w:rPr>
          <w:rFonts w:ascii="Arial" w:hAnsi="Arial" w:cs="Arial"/>
          <w:b/>
          <w:bCs/>
          <w:color w:val="000000"/>
          <w:sz w:val="22"/>
        </w:rPr>
        <w:t>설정하는</w:t>
      </w:r>
      <w:r>
        <w:rPr>
          <w:rFonts w:ascii="Arial" w:hAnsi="Arial" w:cs="Arial"/>
          <w:b/>
          <w:bCs/>
          <w:color w:val="000000"/>
          <w:sz w:val="22"/>
        </w:rPr>
        <w:t xml:space="preserve"> </w:t>
      </w:r>
      <w:r>
        <w:rPr>
          <w:rFonts w:ascii="Arial" w:hAnsi="Arial" w:cs="Arial"/>
          <w:b/>
          <w:bCs/>
          <w:color w:val="000000"/>
          <w:sz w:val="22"/>
        </w:rPr>
        <w:t>방법</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우분투에서는</w:t>
      </w:r>
      <w:r>
        <w:rPr>
          <w:rFonts w:ascii="Arial" w:hAnsi="Arial" w:cs="Arial"/>
          <w:color w:val="000000"/>
          <w:sz w:val="18"/>
          <w:szCs w:val="18"/>
        </w:rPr>
        <w:t xml:space="preserve"> </w:t>
      </w:r>
      <w:r>
        <w:rPr>
          <w:rFonts w:ascii="Arial" w:hAnsi="Arial" w:cs="Arial"/>
          <w:color w:val="000000"/>
          <w:sz w:val="18"/>
          <w:szCs w:val="18"/>
        </w:rPr>
        <w:t>기본적으로</w:t>
      </w:r>
      <w:r>
        <w:rPr>
          <w:rFonts w:ascii="Arial" w:hAnsi="Arial" w:cs="Arial"/>
          <w:color w:val="000000"/>
          <w:sz w:val="18"/>
          <w:szCs w:val="18"/>
        </w:rPr>
        <w:t xml:space="preserve"> /var/www </w:t>
      </w:r>
      <w:r>
        <w:rPr>
          <w:rFonts w:ascii="Arial" w:hAnsi="Arial" w:cs="Arial"/>
          <w:color w:val="000000"/>
          <w:sz w:val="18"/>
          <w:szCs w:val="18"/>
        </w:rPr>
        <w:t>를</w:t>
      </w:r>
      <w:r>
        <w:rPr>
          <w:rFonts w:ascii="Arial" w:hAnsi="Arial" w:cs="Arial"/>
          <w:color w:val="000000"/>
          <w:sz w:val="18"/>
          <w:szCs w:val="18"/>
        </w:rPr>
        <w:t xml:space="preserve"> </w:t>
      </w:r>
      <w:r>
        <w:rPr>
          <w:rFonts w:ascii="Arial" w:hAnsi="Arial" w:cs="Arial"/>
          <w:color w:val="000000"/>
          <w:sz w:val="18"/>
          <w:szCs w:val="18"/>
        </w:rPr>
        <w:t>통해서</w:t>
      </w:r>
      <w:r>
        <w:rPr>
          <w:rFonts w:ascii="Arial" w:hAnsi="Arial" w:cs="Arial"/>
          <w:color w:val="000000"/>
          <w:sz w:val="18"/>
          <w:szCs w:val="18"/>
        </w:rPr>
        <w:t> </w:t>
      </w:r>
      <w:r>
        <w:rPr>
          <w:rFonts w:ascii="Arial" w:hAnsi="Arial" w:cs="Arial"/>
          <w:color w:val="000000"/>
          <w:sz w:val="18"/>
          <w:szCs w:val="18"/>
        </w:rPr>
        <w:t>웹서버로</w:t>
      </w:r>
      <w:r>
        <w:rPr>
          <w:rFonts w:ascii="Arial" w:hAnsi="Arial" w:cs="Arial"/>
          <w:color w:val="000000"/>
          <w:sz w:val="18"/>
          <w:szCs w:val="18"/>
        </w:rPr>
        <w:t> </w:t>
      </w:r>
      <w:r>
        <w:rPr>
          <w:rFonts w:ascii="Arial" w:hAnsi="Arial" w:cs="Arial"/>
          <w:color w:val="000000"/>
          <w:sz w:val="18"/>
          <w:szCs w:val="18"/>
        </w:rPr>
        <w:t>접근하도록</w:t>
      </w:r>
      <w:r>
        <w:rPr>
          <w:rFonts w:ascii="Arial" w:hAnsi="Arial" w:cs="Arial"/>
          <w:color w:val="000000"/>
          <w:sz w:val="18"/>
          <w:szCs w:val="18"/>
        </w:rPr>
        <w:t xml:space="preserve"> </w:t>
      </w:r>
      <w:r>
        <w:rPr>
          <w:rFonts w:ascii="Arial" w:hAnsi="Arial" w:cs="Arial"/>
          <w:color w:val="000000"/>
          <w:sz w:val="18"/>
          <w:szCs w:val="18"/>
        </w:rPr>
        <w:t>구성되어</w:t>
      </w:r>
      <w:r>
        <w:rPr>
          <w:rFonts w:ascii="Arial" w:hAnsi="Arial" w:cs="Arial"/>
          <w:color w:val="000000"/>
          <w:sz w:val="18"/>
          <w:szCs w:val="18"/>
        </w:rPr>
        <w:t xml:space="preserve"> </w:t>
      </w:r>
      <w:r>
        <w:rPr>
          <w:rFonts w:ascii="Arial" w:hAnsi="Arial" w:cs="Arial"/>
          <w:color w:val="000000"/>
          <w:sz w:val="18"/>
          <w:szCs w:val="18"/>
        </w:rPr>
        <w:t>있지만</w:t>
      </w:r>
      <w:r>
        <w:rPr>
          <w:rFonts w:ascii="Arial" w:hAnsi="Arial" w:cs="Arial"/>
          <w:color w:val="000000"/>
          <w:sz w:val="18"/>
          <w:szCs w:val="18"/>
        </w:rPr>
        <w:t>,</w:t>
      </w:r>
      <w:r>
        <w:rPr>
          <w:rFonts w:ascii="Arial" w:hAnsi="Arial" w:cs="Arial"/>
          <w:color w:val="000000"/>
          <w:sz w:val="18"/>
          <w:szCs w:val="18"/>
        </w:rPr>
        <w:br/>
      </w:r>
      <w:r>
        <w:rPr>
          <w:rFonts w:ascii="Arial" w:hAnsi="Arial" w:cs="Arial"/>
          <w:color w:val="000000"/>
          <w:sz w:val="18"/>
          <w:szCs w:val="18"/>
        </w:rPr>
        <w:t>각</w:t>
      </w:r>
      <w:r>
        <w:rPr>
          <w:rFonts w:ascii="Arial" w:hAnsi="Arial" w:cs="Arial"/>
          <w:color w:val="000000"/>
          <w:sz w:val="18"/>
          <w:szCs w:val="18"/>
        </w:rPr>
        <w:t xml:space="preserve"> </w:t>
      </w:r>
      <w:r>
        <w:rPr>
          <w:rFonts w:ascii="Arial" w:hAnsi="Arial" w:cs="Arial"/>
          <w:color w:val="000000"/>
          <w:sz w:val="18"/>
          <w:szCs w:val="18"/>
        </w:rPr>
        <w:t>사용자</w:t>
      </w:r>
      <w:r>
        <w:rPr>
          <w:rFonts w:ascii="Arial" w:hAnsi="Arial" w:cs="Arial"/>
          <w:color w:val="000000"/>
          <w:sz w:val="18"/>
          <w:szCs w:val="18"/>
        </w:rPr>
        <w:t xml:space="preserve"> </w:t>
      </w:r>
      <w:r>
        <w:rPr>
          <w:rFonts w:ascii="Arial" w:hAnsi="Arial" w:cs="Arial"/>
          <w:color w:val="000000"/>
          <w:sz w:val="18"/>
          <w:szCs w:val="18"/>
        </w:rPr>
        <w:t>계정에</w:t>
      </w:r>
      <w:r>
        <w:rPr>
          <w:rFonts w:ascii="Arial" w:hAnsi="Arial" w:cs="Arial"/>
          <w:color w:val="000000"/>
          <w:sz w:val="18"/>
          <w:szCs w:val="18"/>
        </w:rPr>
        <w:t xml:space="preserve"> </w:t>
      </w:r>
      <w:r>
        <w:rPr>
          <w:rFonts w:ascii="Arial" w:hAnsi="Arial" w:cs="Arial"/>
          <w:color w:val="000000"/>
          <w:sz w:val="18"/>
          <w:szCs w:val="18"/>
        </w:rPr>
        <w:t>부여되는</w:t>
      </w:r>
      <w:r>
        <w:rPr>
          <w:rFonts w:ascii="Arial" w:hAnsi="Arial" w:cs="Arial"/>
          <w:color w:val="000000"/>
          <w:sz w:val="18"/>
          <w:szCs w:val="18"/>
        </w:rPr>
        <w:t xml:space="preserve"> </w:t>
      </w:r>
      <w:r>
        <w:rPr>
          <w:rFonts w:ascii="Arial" w:hAnsi="Arial" w:cs="Arial"/>
          <w:color w:val="000000"/>
          <w:sz w:val="18"/>
          <w:szCs w:val="18"/>
        </w:rPr>
        <w:t>공간에는</w:t>
      </w:r>
      <w:r>
        <w:rPr>
          <w:rFonts w:ascii="Arial" w:hAnsi="Arial" w:cs="Arial"/>
          <w:color w:val="000000"/>
          <w:sz w:val="18"/>
          <w:szCs w:val="18"/>
        </w:rPr>
        <w:t xml:space="preserve"> </w:t>
      </w:r>
      <w:r>
        <w:rPr>
          <w:rFonts w:ascii="Arial" w:hAnsi="Arial" w:cs="Arial"/>
          <w:color w:val="000000"/>
          <w:sz w:val="18"/>
          <w:szCs w:val="18"/>
        </w:rPr>
        <w:t>웹서버로</w:t>
      </w:r>
      <w:r>
        <w:rPr>
          <w:rFonts w:ascii="Arial" w:hAnsi="Arial" w:cs="Arial"/>
          <w:color w:val="000000"/>
          <w:sz w:val="18"/>
          <w:szCs w:val="18"/>
        </w:rPr>
        <w:t xml:space="preserve"> </w:t>
      </w:r>
      <w:r>
        <w:rPr>
          <w:rFonts w:ascii="Arial" w:hAnsi="Arial" w:cs="Arial"/>
          <w:color w:val="000000"/>
          <w:sz w:val="18"/>
          <w:szCs w:val="18"/>
        </w:rPr>
        <w:t>접근되지</w:t>
      </w:r>
      <w:r>
        <w:rPr>
          <w:rFonts w:ascii="Arial" w:hAnsi="Arial" w:cs="Arial"/>
          <w:color w:val="000000"/>
          <w:sz w:val="18"/>
          <w:szCs w:val="18"/>
        </w:rPr>
        <w:t xml:space="preserve"> </w:t>
      </w:r>
      <w:r>
        <w:rPr>
          <w:rFonts w:ascii="Arial" w:hAnsi="Arial" w:cs="Arial"/>
          <w:color w:val="000000"/>
          <w:sz w:val="18"/>
          <w:szCs w:val="18"/>
        </w:rPr>
        <w:t>않도록</w:t>
      </w:r>
      <w:r>
        <w:rPr>
          <w:rFonts w:ascii="Arial" w:hAnsi="Arial" w:cs="Arial"/>
          <w:color w:val="000000"/>
          <w:sz w:val="18"/>
          <w:szCs w:val="18"/>
        </w:rPr>
        <w:t xml:space="preserve"> </w:t>
      </w:r>
      <w:r>
        <w:rPr>
          <w:rFonts w:ascii="Arial" w:hAnsi="Arial" w:cs="Arial"/>
          <w:color w:val="000000"/>
          <w:sz w:val="18"/>
          <w:szCs w:val="18"/>
        </w:rPr>
        <w:t>디폴트로</w:t>
      </w:r>
      <w:r>
        <w:rPr>
          <w:rFonts w:ascii="Arial" w:hAnsi="Arial" w:cs="Arial"/>
          <w:color w:val="000000"/>
          <w:sz w:val="18"/>
          <w:szCs w:val="18"/>
        </w:rPr>
        <w:t xml:space="preserve"> </w:t>
      </w:r>
      <w:r>
        <w:rPr>
          <w:rFonts w:ascii="Arial" w:hAnsi="Arial" w:cs="Arial"/>
          <w:color w:val="000000"/>
          <w:sz w:val="18"/>
          <w:szCs w:val="18"/>
        </w:rPr>
        <w:t>설정</w:t>
      </w:r>
      <w:r>
        <w:rPr>
          <w:rFonts w:ascii="Arial" w:hAnsi="Arial" w:cs="Arial"/>
          <w:color w:val="000000"/>
          <w:sz w:val="18"/>
          <w:szCs w:val="18"/>
        </w:rPr>
        <w:t xml:space="preserve"> </w:t>
      </w:r>
      <w:r>
        <w:rPr>
          <w:rFonts w:ascii="Arial" w:hAnsi="Arial" w:cs="Arial"/>
          <w:color w:val="000000"/>
          <w:sz w:val="18"/>
          <w:szCs w:val="18"/>
        </w:rPr>
        <w:t>되어있다</w:t>
      </w:r>
      <w:r>
        <w:rPr>
          <w:rFonts w:ascii="Arial" w:hAnsi="Arial" w:cs="Arial"/>
          <w:color w:val="000000"/>
          <w:sz w:val="18"/>
          <w:szCs w:val="18"/>
        </w:rPr>
        <w:t>.</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사용자</w:t>
      </w:r>
      <w:r>
        <w:rPr>
          <w:rFonts w:ascii="Arial" w:hAnsi="Arial" w:cs="Arial"/>
          <w:color w:val="000000"/>
          <w:sz w:val="18"/>
          <w:szCs w:val="18"/>
        </w:rPr>
        <w:t xml:space="preserve"> </w:t>
      </w:r>
      <w:r>
        <w:rPr>
          <w:rFonts w:ascii="Arial" w:hAnsi="Arial" w:cs="Arial"/>
          <w:color w:val="000000"/>
          <w:sz w:val="18"/>
          <w:szCs w:val="18"/>
        </w:rPr>
        <w:t>계정별로</w:t>
      </w:r>
      <w:r>
        <w:rPr>
          <w:rFonts w:ascii="Arial" w:hAnsi="Arial" w:cs="Arial"/>
          <w:color w:val="000000"/>
          <w:sz w:val="18"/>
          <w:szCs w:val="18"/>
        </w:rPr>
        <w:t xml:space="preserve"> </w:t>
      </w:r>
      <w:r>
        <w:rPr>
          <w:rFonts w:ascii="Arial" w:hAnsi="Arial" w:cs="Arial"/>
          <w:color w:val="000000"/>
          <w:sz w:val="18"/>
          <w:szCs w:val="18"/>
        </w:rPr>
        <w:t>웹페이지</w:t>
      </w:r>
      <w:r>
        <w:rPr>
          <w:rFonts w:ascii="Arial" w:hAnsi="Arial" w:cs="Arial"/>
          <w:color w:val="000000"/>
          <w:sz w:val="18"/>
          <w:szCs w:val="18"/>
        </w:rPr>
        <w:t xml:space="preserve"> </w:t>
      </w:r>
      <w:r>
        <w:rPr>
          <w:rFonts w:ascii="Arial" w:hAnsi="Arial" w:cs="Arial"/>
          <w:color w:val="000000"/>
          <w:sz w:val="18"/>
          <w:szCs w:val="18"/>
        </w:rPr>
        <w:t>접근이</w:t>
      </w:r>
      <w:r>
        <w:rPr>
          <w:rFonts w:ascii="Arial" w:hAnsi="Arial" w:cs="Arial"/>
          <w:color w:val="000000"/>
          <w:sz w:val="18"/>
          <w:szCs w:val="18"/>
        </w:rPr>
        <w:t xml:space="preserve"> </w:t>
      </w:r>
      <w:r>
        <w:rPr>
          <w:rFonts w:ascii="Arial" w:hAnsi="Arial" w:cs="Arial"/>
          <w:color w:val="000000"/>
          <w:sz w:val="18"/>
          <w:szCs w:val="18"/>
        </w:rPr>
        <w:t>가능하기</w:t>
      </w:r>
      <w:r>
        <w:rPr>
          <w:rFonts w:ascii="Arial" w:hAnsi="Arial" w:cs="Arial"/>
          <w:color w:val="000000"/>
          <w:sz w:val="18"/>
          <w:szCs w:val="18"/>
        </w:rPr>
        <w:t xml:space="preserve"> </w:t>
      </w:r>
      <w:r>
        <w:rPr>
          <w:rFonts w:ascii="Arial" w:hAnsi="Arial" w:cs="Arial"/>
          <w:color w:val="000000"/>
          <w:sz w:val="18"/>
          <w:szCs w:val="18"/>
        </w:rPr>
        <w:t>위해서</w:t>
      </w:r>
      <w:r>
        <w:rPr>
          <w:rFonts w:ascii="Arial" w:hAnsi="Arial" w:cs="Arial"/>
          <w:color w:val="000000"/>
          <w:sz w:val="18"/>
          <w:szCs w:val="18"/>
        </w:rPr>
        <w:t xml:space="preserve"> </w:t>
      </w:r>
      <w:r>
        <w:rPr>
          <w:rFonts w:ascii="Arial" w:hAnsi="Arial" w:cs="Arial"/>
          <w:color w:val="000000"/>
          <w:sz w:val="18"/>
          <w:szCs w:val="18"/>
        </w:rPr>
        <w:t>아파치</w:t>
      </w:r>
      <w:r>
        <w:rPr>
          <w:rFonts w:ascii="Arial" w:hAnsi="Arial" w:cs="Arial"/>
          <w:color w:val="000000"/>
          <w:sz w:val="18"/>
          <w:szCs w:val="18"/>
        </w:rPr>
        <w:t xml:space="preserve"> </w:t>
      </w:r>
      <w:r>
        <w:rPr>
          <w:rFonts w:ascii="Arial" w:hAnsi="Arial" w:cs="Arial"/>
          <w:color w:val="000000"/>
          <w:sz w:val="18"/>
          <w:szCs w:val="18"/>
        </w:rPr>
        <w:t>설정에서</w:t>
      </w:r>
      <w:r>
        <w:rPr>
          <w:rFonts w:ascii="Arial" w:hAnsi="Arial" w:cs="Arial"/>
          <w:color w:val="000000"/>
          <w:sz w:val="18"/>
          <w:szCs w:val="18"/>
        </w:rPr>
        <w:t xml:space="preserve"> </w:t>
      </w:r>
      <w:r>
        <w:rPr>
          <w:rFonts w:ascii="Arial" w:hAnsi="Arial" w:cs="Arial"/>
          <w:color w:val="000000"/>
          <w:sz w:val="18"/>
          <w:szCs w:val="18"/>
        </w:rPr>
        <w:t>해당</w:t>
      </w:r>
      <w:r>
        <w:rPr>
          <w:rFonts w:ascii="Arial" w:hAnsi="Arial" w:cs="Arial"/>
          <w:color w:val="000000"/>
          <w:sz w:val="18"/>
          <w:szCs w:val="18"/>
        </w:rPr>
        <w:t xml:space="preserve"> </w:t>
      </w:r>
      <w:r>
        <w:rPr>
          <w:rFonts w:ascii="Arial" w:hAnsi="Arial" w:cs="Arial"/>
          <w:color w:val="000000"/>
          <w:sz w:val="18"/>
          <w:szCs w:val="18"/>
        </w:rPr>
        <w:t>설정파일을</w:t>
      </w:r>
      <w:r>
        <w:rPr>
          <w:rFonts w:ascii="Arial" w:hAnsi="Arial" w:cs="Arial"/>
          <w:color w:val="000000"/>
          <w:sz w:val="18"/>
          <w:szCs w:val="18"/>
        </w:rPr>
        <w:t xml:space="preserve"> </w:t>
      </w:r>
      <w:r>
        <w:rPr>
          <w:rFonts w:ascii="Arial" w:hAnsi="Arial" w:cs="Arial"/>
          <w:color w:val="000000"/>
          <w:sz w:val="18"/>
          <w:szCs w:val="18"/>
        </w:rPr>
        <w:t>심볼릭링크로</w:t>
      </w:r>
      <w:r>
        <w:rPr>
          <w:rFonts w:ascii="Arial" w:hAnsi="Arial" w:cs="Arial"/>
          <w:color w:val="000000"/>
          <w:sz w:val="18"/>
          <w:szCs w:val="18"/>
        </w:rPr>
        <w:t> </w:t>
      </w:r>
      <w:r>
        <w:rPr>
          <w:rFonts w:ascii="Arial" w:hAnsi="Arial" w:cs="Arial"/>
          <w:color w:val="000000"/>
          <w:sz w:val="18"/>
          <w:szCs w:val="18"/>
        </w:rPr>
        <w:t>추가해</w:t>
      </w:r>
      <w:r>
        <w:rPr>
          <w:rFonts w:ascii="Arial" w:hAnsi="Arial" w:cs="Arial"/>
          <w:color w:val="000000"/>
          <w:sz w:val="18"/>
          <w:szCs w:val="18"/>
        </w:rPr>
        <w:t> </w:t>
      </w:r>
      <w:r>
        <w:rPr>
          <w:rFonts w:ascii="Arial" w:hAnsi="Arial" w:cs="Arial"/>
          <w:color w:val="000000"/>
          <w:sz w:val="18"/>
          <w:szCs w:val="18"/>
        </w:rPr>
        <w:t>주면</w:t>
      </w:r>
      <w:r>
        <w:rPr>
          <w:rFonts w:ascii="Arial" w:hAnsi="Arial" w:cs="Arial"/>
          <w:color w:val="000000"/>
          <w:sz w:val="18"/>
          <w:szCs w:val="18"/>
        </w:rPr>
        <w:t xml:space="preserve"> </w:t>
      </w:r>
      <w:r>
        <w:rPr>
          <w:rFonts w:ascii="Arial" w:hAnsi="Arial" w:cs="Arial"/>
          <w:color w:val="000000"/>
          <w:sz w:val="18"/>
          <w:szCs w:val="18"/>
        </w:rPr>
        <w:t>된다</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cd /etc/apache2/mods-enabled</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sudo ln -s ../mods-available/userdir.conf userdir.conf</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sudo ln -s ../mods-available/userdir.load userdir.load</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sudo /etc/init.d/apache2 restart // </w:t>
      </w:r>
      <w:r>
        <w:rPr>
          <w:rFonts w:ascii="Arial" w:hAnsi="Arial" w:cs="Arial"/>
          <w:color w:val="000000"/>
          <w:sz w:val="18"/>
          <w:szCs w:val="18"/>
        </w:rPr>
        <w:t>파일</w:t>
      </w:r>
      <w:r>
        <w:rPr>
          <w:rFonts w:ascii="Arial" w:hAnsi="Arial" w:cs="Arial"/>
          <w:color w:val="000000"/>
          <w:sz w:val="18"/>
          <w:szCs w:val="18"/>
        </w:rPr>
        <w:t xml:space="preserve"> </w:t>
      </w:r>
      <w:r>
        <w:rPr>
          <w:rFonts w:ascii="Arial" w:hAnsi="Arial" w:cs="Arial"/>
          <w:color w:val="000000"/>
          <w:sz w:val="18"/>
          <w:szCs w:val="18"/>
        </w:rPr>
        <w:t>저장</w:t>
      </w:r>
      <w:r>
        <w:rPr>
          <w:rFonts w:ascii="Arial" w:hAnsi="Arial" w:cs="Arial"/>
          <w:color w:val="000000"/>
          <w:sz w:val="18"/>
          <w:szCs w:val="18"/>
        </w:rPr>
        <w:t xml:space="preserve"> </w:t>
      </w:r>
      <w:r>
        <w:rPr>
          <w:rFonts w:ascii="Arial" w:hAnsi="Arial" w:cs="Arial"/>
          <w:color w:val="000000"/>
          <w:sz w:val="18"/>
          <w:szCs w:val="18"/>
        </w:rPr>
        <w:t>후</w:t>
      </w:r>
      <w:r>
        <w:rPr>
          <w:rFonts w:ascii="Arial" w:hAnsi="Arial" w:cs="Arial"/>
          <w:color w:val="000000"/>
          <w:sz w:val="18"/>
          <w:szCs w:val="18"/>
        </w:rPr>
        <w:t xml:space="preserve"> </w:t>
      </w:r>
      <w:r>
        <w:rPr>
          <w:rFonts w:ascii="Arial" w:hAnsi="Arial" w:cs="Arial"/>
          <w:color w:val="000000"/>
          <w:sz w:val="18"/>
          <w:szCs w:val="18"/>
        </w:rPr>
        <w:t>아파치</w:t>
      </w:r>
      <w:r>
        <w:rPr>
          <w:rFonts w:ascii="Arial" w:hAnsi="Arial" w:cs="Arial"/>
          <w:color w:val="000000"/>
          <w:sz w:val="18"/>
          <w:szCs w:val="18"/>
        </w:rPr>
        <w:t xml:space="preserve"> </w:t>
      </w:r>
      <w:r>
        <w:rPr>
          <w:rFonts w:ascii="Arial" w:hAnsi="Arial" w:cs="Arial"/>
          <w:color w:val="000000"/>
          <w:sz w:val="18"/>
          <w:szCs w:val="18"/>
        </w:rPr>
        <w:t>재시작</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각</w:t>
      </w:r>
      <w:r>
        <w:rPr>
          <w:rFonts w:ascii="Arial" w:hAnsi="Arial" w:cs="Arial"/>
          <w:color w:val="000000"/>
          <w:sz w:val="18"/>
          <w:szCs w:val="18"/>
        </w:rPr>
        <w:t xml:space="preserve"> </w:t>
      </w:r>
      <w:r>
        <w:rPr>
          <w:rFonts w:ascii="Arial" w:hAnsi="Arial" w:cs="Arial"/>
          <w:color w:val="000000"/>
          <w:sz w:val="18"/>
          <w:szCs w:val="18"/>
        </w:rPr>
        <w:t>사용자</w:t>
      </w:r>
      <w:r>
        <w:rPr>
          <w:rFonts w:ascii="Arial" w:hAnsi="Arial" w:cs="Arial"/>
          <w:color w:val="000000"/>
          <w:sz w:val="18"/>
          <w:szCs w:val="18"/>
        </w:rPr>
        <w:t xml:space="preserve"> </w:t>
      </w:r>
      <w:r>
        <w:rPr>
          <w:rFonts w:ascii="Arial" w:hAnsi="Arial" w:cs="Arial"/>
          <w:color w:val="000000"/>
          <w:sz w:val="18"/>
          <w:szCs w:val="18"/>
        </w:rPr>
        <w:t>계정의</w:t>
      </w:r>
      <w:r>
        <w:rPr>
          <w:rFonts w:ascii="Arial" w:hAnsi="Arial" w:cs="Arial"/>
          <w:color w:val="000000"/>
          <w:sz w:val="18"/>
          <w:szCs w:val="18"/>
        </w:rPr>
        <w:t xml:space="preserve"> </w:t>
      </w:r>
      <w:r>
        <w:rPr>
          <w:rFonts w:ascii="Arial" w:hAnsi="Arial" w:cs="Arial"/>
          <w:color w:val="000000"/>
          <w:sz w:val="18"/>
          <w:szCs w:val="18"/>
        </w:rPr>
        <w:t>공간에</w:t>
      </w:r>
      <w:r>
        <w:rPr>
          <w:rFonts w:ascii="Arial" w:hAnsi="Arial" w:cs="Arial"/>
          <w:color w:val="000000"/>
          <w:sz w:val="18"/>
          <w:szCs w:val="18"/>
        </w:rPr>
        <w:t xml:space="preserve"> </w:t>
      </w:r>
      <w:r>
        <w:rPr>
          <w:rFonts w:ascii="Arial" w:hAnsi="Arial" w:cs="Arial"/>
          <w:color w:val="000000"/>
          <w:sz w:val="18"/>
          <w:szCs w:val="18"/>
        </w:rPr>
        <w:t>웹서버로</w:t>
      </w:r>
      <w:r>
        <w:rPr>
          <w:rFonts w:ascii="Arial" w:hAnsi="Arial" w:cs="Arial"/>
          <w:color w:val="000000"/>
          <w:sz w:val="18"/>
          <w:szCs w:val="18"/>
        </w:rPr>
        <w:t xml:space="preserve"> </w:t>
      </w:r>
      <w:r>
        <w:rPr>
          <w:rFonts w:ascii="Arial" w:hAnsi="Arial" w:cs="Arial"/>
          <w:color w:val="000000"/>
          <w:sz w:val="18"/>
          <w:szCs w:val="18"/>
        </w:rPr>
        <w:t>접근되도록</w:t>
      </w:r>
      <w:r>
        <w:rPr>
          <w:rFonts w:ascii="Arial" w:hAnsi="Arial" w:cs="Arial"/>
          <w:color w:val="000000"/>
          <w:sz w:val="18"/>
          <w:szCs w:val="18"/>
        </w:rPr>
        <w:t xml:space="preserve"> php </w:t>
      </w:r>
      <w:r>
        <w:rPr>
          <w:rFonts w:ascii="Arial" w:hAnsi="Arial" w:cs="Arial"/>
          <w:color w:val="000000"/>
          <w:sz w:val="18"/>
          <w:szCs w:val="18"/>
        </w:rPr>
        <w:t>설정을</w:t>
      </w:r>
      <w:r>
        <w:rPr>
          <w:rFonts w:ascii="Arial" w:hAnsi="Arial" w:cs="Arial"/>
          <w:color w:val="000000"/>
          <w:sz w:val="18"/>
          <w:szCs w:val="18"/>
        </w:rPr>
        <w:t xml:space="preserve"> </w:t>
      </w:r>
      <w:r>
        <w:rPr>
          <w:rFonts w:ascii="Arial" w:hAnsi="Arial" w:cs="Arial"/>
          <w:color w:val="000000"/>
          <w:sz w:val="18"/>
          <w:szCs w:val="18"/>
        </w:rPr>
        <w:t>변경해준다</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sudo vi /etc/apache2/mods-enabled/php5.conf</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w:t>
      </w:r>
      <w:r>
        <w:rPr>
          <w:rFonts w:ascii="Arial" w:hAnsi="Arial" w:cs="Arial"/>
          <w:color w:val="000000"/>
          <w:sz w:val="18"/>
          <w:szCs w:val="18"/>
        </w:rPr>
        <w:t>아래</w:t>
      </w:r>
      <w:r>
        <w:rPr>
          <w:rFonts w:ascii="Arial" w:hAnsi="Arial" w:cs="Arial"/>
          <w:color w:val="000000"/>
          <w:sz w:val="18"/>
          <w:szCs w:val="18"/>
        </w:rPr>
        <w:t xml:space="preserve"> </w:t>
      </w:r>
      <w:r>
        <w:rPr>
          <w:rFonts w:ascii="Arial" w:hAnsi="Arial" w:cs="Arial"/>
          <w:color w:val="000000"/>
          <w:sz w:val="18"/>
          <w:szCs w:val="18"/>
        </w:rPr>
        <w:t>볼드처리된</w:t>
      </w:r>
      <w:r>
        <w:rPr>
          <w:rFonts w:ascii="Arial" w:hAnsi="Arial" w:cs="Arial"/>
          <w:color w:val="000000"/>
          <w:sz w:val="18"/>
          <w:szCs w:val="18"/>
        </w:rPr>
        <w:t xml:space="preserve"> </w:t>
      </w:r>
      <w:r>
        <w:rPr>
          <w:rFonts w:ascii="Arial" w:hAnsi="Arial" w:cs="Arial"/>
          <w:color w:val="000000"/>
          <w:sz w:val="18"/>
          <w:szCs w:val="18"/>
        </w:rPr>
        <w:t>부분을</w:t>
      </w:r>
      <w:r>
        <w:rPr>
          <w:rFonts w:ascii="Arial" w:hAnsi="Arial" w:cs="Arial"/>
          <w:color w:val="000000"/>
          <w:sz w:val="18"/>
          <w:szCs w:val="18"/>
        </w:rPr>
        <w:t xml:space="preserve"> </w:t>
      </w:r>
      <w:r>
        <w:rPr>
          <w:rFonts w:ascii="Arial" w:hAnsi="Arial" w:cs="Arial"/>
          <w:color w:val="000000"/>
          <w:sz w:val="18"/>
          <w:szCs w:val="18"/>
        </w:rPr>
        <w:t>주석처리</w:t>
      </w:r>
      <w:r>
        <w:rPr>
          <w:rFonts w:ascii="Arial" w:hAnsi="Arial" w:cs="Arial"/>
          <w:color w:val="000000"/>
          <w:sz w:val="18"/>
          <w:szCs w:val="18"/>
        </w:rPr>
        <w:t xml:space="preserve"> </w:t>
      </w:r>
      <w:r>
        <w:rPr>
          <w:rFonts w:ascii="Arial" w:hAnsi="Arial" w:cs="Arial"/>
          <w:color w:val="000000"/>
          <w:sz w:val="18"/>
          <w:szCs w:val="18"/>
        </w:rPr>
        <w:t>한다</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 Running PHP scripts in user directories is disabled by default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 To re-enable PHP in user directories comment the following lines</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 (from &lt;IfModule ...&gt; to &lt;/IfModule&gt;.) Do NOT set it to On as it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 prevents .htaccess files from disabling it.</w:t>
      </w:r>
    </w:p>
    <w:p w:rsidR="00F44348" w:rsidRDefault="00F44348" w:rsidP="00F44348">
      <w:pPr>
        <w:shd w:val="clear" w:color="auto" w:fill="EEEEEE"/>
        <w:rPr>
          <w:rFonts w:ascii="Arial" w:hAnsi="Arial" w:cs="Arial"/>
          <w:color w:val="666666"/>
          <w:sz w:val="21"/>
          <w:szCs w:val="21"/>
        </w:rPr>
      </w:pPr>
      <w:r>
        <w:rPr>
          <w:rFonts w:ascii="Arial" w:hAnsi="Arial" w:cs="Arial"/>
          <w:b/>
          <w:bCs/>
          <w:color w:val="000000"/>
          <w:sz w:val="21"/>
          <w:szCs w:val="21"/>
        </w:rPr>
        <w:t>    #&lt;IfModule mod_userdir.c&gt;</w:t>
      </w:r>
    </w:p>
    <w:p w:rsidR="00F44348" w:rsidRDefault="00F44348" w:rsidP="00F44348">
      <w:pPr>
        <w:shd w:val="clear" w:color="auto" w:fill="EEEEEE"/>
        <w:rPr>
          <w:rFonts w:ascii="Arial" w:hAnsi="Arial" w:cs="Arial"/>
          <w:color w:val="666666"/>
          <w:sz w:val="21"/>
          <w:szCs w:val="21"/>
        </w:rPr>
      </w:pPr>
      <w:r>
        <w:rPr>
          <w:rFonts w:ascii="Arial" w:hAnsi="Arial" w:cs="Arial"/>
          <w:b/>
          <w:bCs/>
          <w:color w:val="000000"/>
          <w:sz w:val="21"/>
          <w:szCs w:val="21"/>
        </w:rPr>
        <w:t>    #    &lt;Directory /home/*/public_html&gt;</w:t>
      </w:r>
    </w:p>
    <w:p w:rsidR="00F44348" w:rsidRDefault="00F44348" w:rsidP="00F44348">
      <w:pPr>
        <w:shd w:val="clear" w:color="auto" w:fill="EEEEEE"/>
        <w:rPr>
          <w:rFonts w:ascii="Arial" w:hAnsi="Arial" w:cs="Arial"/>
          <w:color w:val="666666"/>
          <w:sz w:val="21"/>
          <w:szCs w:val="21"/>
        </w:rPr>
      </w:pPr>
      <w:r>
        <w:rPr>
          <w:rFonts w:ascii="Arial" w:hAnsi="Arial" w:cs="Arial"/>
          <w:b/>
          <w:bCs/>
          <w:color w:val="000000"/>
          <w:sz w:val="21"/>
          <w:szCs w:val="21"/>
        </w:rPr>
        <w:t>    #        php_admin_value engine Off</w:t>
      </w:r>
    </w:p>
    <w:p w:rsidR="00F44348" w:rsidRDefault="00F44348" w:rsidP="00F44348">
      <w:pPr>
        <w:shd w:val="clear" w:color="auto" w:fill="EEEEEE"/>
        <w:rPr>
          <w:rFonts w:ascii="Arial" w:hAnsi="Arial" w:cs="Arial"/>
          <w:color w:val="666666"/>
          <w:sz w:val="21"/>
          <w:szCs w:val="21"/>
        </w:rPr>
      </w:pPr>
      <w:r>
        <w:rPr>
          <w:rFonts w:ascii="Arial" w:hAnsi="Arial" w:cs="Arial"/>
          <w:b/>
          <w:bCs/>
          <w:color w:val="000000"/>
          <w:sz w:val="21"/>
          <w:szCs w:val="21"/>
        </w:rPr>
        <w:t>    #    &lt;/Directory&gt;</w:t>
      </w:r>
    </w:p>
    <w:p w:rsidR="00F44348" w:rsidRDefault="00F44348" w:rsidP="00F44348">
      <w:pPr>
        <w:shd w:val="clear" w:color="auto" w:fill="EEEEEE"/>
        <w:rPr>
          <w:rFonts w:ascii="Arial" w:hAnsi="Arial" w:cs="Arial"/>
          <w:color w:val="666666"/>
          <w:sz w:val="21"/>
          <w:szCs w:val="21"/>
        </w:rPr>
      </w:pPr>
      <w:r>
        <w:rPr>
          <w:rFonts w:ascii="Arial" w:hAnsi="Arial" w:cs="Arial"/>
          <w:b/>
          <w:bCs/>
          <w:color w:val="000000"/>
          <w:sz w:val="21"/>
          <w:szCs w:val="21"/>
        </w:rPr>
        <w:t>    #&lt;/IfModule&gt;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sudo /etc/init.d/apache2 restart // </w:t>
      </w:r>
      <w:r>
        <w:rPr>
          <w:rFonts w:ascii="Arial" w:hAnsi="Arial" w:cs="Arial"/>
          <w:color w:val="000000"/>
          <w:sz w:val="18"/>
          <w:szCs w:val="18"/>
        </w:rPr>
        <w:t>파일</w:t>
      </w:r>
      <w:r>
        <w:rPr>
          <w:rFonts w:ascii="Arial" w:hAnsi="Arial" w:cs="Arial"/>
          <w:color w:val="000000"/>
          <w:sz w:val="18"/>
          <w:szCs w:val="18"/>
        </w:rPr>
        <w:t xml:space="preserve"> </w:t>
      </w:r>
      <w:r>
        <w:rPr>
          <w:rFonts w:ascii="Arial" w:hAnsi="Arial" w:cs="Arial"/>
          <w:color w:val="000000"/>
          <w:sz w:val="18"/>
          <w:szCs w:val="18"/>
        </w:rPr>
        <w:t>저장</w:t>
      </w:r>
      <w:r>
        <w:rPr>
          <w:rFonts w:ascii="Arial" w:hAnsi="Arial" w:cs="Arial"/>
          <w:color w:val="000000"/>
          <w:sz w:val="18"/>
          <w:szCs w:val="18"/>
        </w:rPr>
        <w:t xml:space="preserve"> </w:t>
      </w:r>
      <w:r>
        <w:rPr>
          <w:rFonts w:ascii="Arial" w:hAnsi="Arial" w:cs="Arial"/>
          <w:color w:val="000000"/>
          <w:sz w:val="18"/>
          <w:szCs w:val="18"/>
        </w:rPr>
        <w:t>후</w:t>
      </w:r>
      <w:r>
        <w:rPr>
          <w:rFonts w:ascii="Arial" w:hAnsi="Arial" w:cs="Arial"/>
          <w:color w:val="000000"/>
          <w:sz w:val="18"/>
          <w:szCs w:val="18"/>
        </w:rPr>
        <w:t xml:space="preserve"> </w:t>
      </w:r>
      <w:r>
        <w:rPr>
          <w:rFonts w:ascii="Arial" w:hAnsi="Arial" w:cs="Arial"/>
          <w:color w:val="000000"/>
          <w:sz w:val="18"/>
          <w:szCs w:val="18"/>
        </w:rPr>
        <w:t>아파치</w:t>
      </w:r>
      <w:r>
        <w:rPr>
          <w:rFonts w:ascii="Arial" w:hAnsi="Arial" w:cs="Arial"/>
          <w:color w:val="000000"/>
          <w:sz w:val="18"/>
          <w:szCs w:val="18"/>
        </w:rPr>
        <w:t xml:space="preserve"> </w:t>
      </w:r>
      <w:r>
        <w:rPr>
          <w:rFonts w:ascii="Arial" w:hAnsi="Arial" w:cs="Arial"/>
          <w:color w:val="000000"/>
          <w:sz w:val="18"/>
          <w:szCs w:val="18"/>
        </w:rPr>
        <w:t>재시작</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다음은</w:t>
      </w:r>
      <w:r>
        <w:rPr>
          <w:rFonts w:ascii="Arial" w:hAnsi="Arial" w:cs="Arial"/>
          <w:color w:val="000000"/>
          <w:sz w:val="18"/>
          <w:szCs w:val="18"/>
        </w:rPr>
        <w:t xml:space="preserve"> </w:t>
      </w:r>
      <w:r>
        <w:rPr>
          <w:rFonts w:ascii="Arial" w:hAnsi="Arial" w:cs="Arial"/>
          <w:color w:val="000000"/>
          <w:sz w:val="18"/>
          <w:szCs w:val="18"/>
        </w:rPr>
        <w:t>사용자</w:t>
      </w:r>
      <w:r>
        <w:rPr>
          <w:rFonts w:ascii="Arial" w:hAnsi="Arial" w:cs="Arial"/>
          <w:color w:val="000000"/>
          <w:sz w:val="18"/>
          <w:szCs w:val="18"/>
        </w:rPr>
        <w:t xml:space="preserve"> </w:t>
      </w:r>
      <w:r>
        <w:rPr>
          <w:rFonts w:ascii="Arial" w:hAnsi="Arial" w:cs="Arial"/>
          <w:color w:val="000000"/>
          <w:sz w:val="18"/>
          <w:szCs w:val="18"/>
        </w:rPr>
        <w:t>계정을</w:t>
      </w:r>
      <w:r>
        <w:rPr>
          <w:rFonts w:ascii="Arial" w:hAnsi="Arial" w:cs="Arial"/>
          <w:color w:val="000000"/>
          <w:sz w:val="18"/>
          <w:szCs w:val="18"/>
        </w:rPr>
        <w:t xml:space="preserve"> </w:t>
      </w:r>
      <w:r>
        <w:rPr>
          <w:rFonts w:ascii="Arial" w:hAnsi="Arial" w:cs="Arial"/>
          <w:color w:val="000000"/>
          <w:sz w:val="18"/>
          <w:szCs w:val="18"/>
        </w:rPr>
        <w:t>추가하여</w:t>
      </w:r>
      <w:r>
        <w:rPr>
          <w:rFonts w:ascii="Arial" w:hAnsi="Arial" w:cs="Arial"/>
          <w:color w:val="000000"/>
          <w:sz w:val="18"/>
          <w:szCs w:val="18"/>
        </w:rPr>
        <w:t xml:space="preserve"> </w:t>
      </w:r>
      <w:r>
        <w:rPr>
          <w:rFonts w:ascii="Arial" w:hAnsi="Arial" w:cs="Arial"/>
          <w:color w:val="000000"/>
          <w:sz w:val="18"/>
          <w:szCs w:val="18"/>
        </w:rPr>
        <w:t>각</w:t>
      </w:r>
      <w:r>
        <w:rPr>
          <w:rFonts w:ascii="Arial" w:hAnsi="Arial" w:cs="Arial"/>
          <w:color w:val="000000"/>
          <w:sz w:val="18"/>
          <w:szCs w:val="18"/>
        </w:rPr>
        <w:t xml:space="preserve"> </w:t>
      </w:r>
      <w:r>
        <w:rPr>
          <w:rFonts w:ascii="Arial" w:hAnsi="Arial" w:cs="Arial"/>
          <w:color w:val="000000"/>
          <w:sz w:val="18"/>
          <w:szCs w:val="18"/>
        </w:rPr>
        <w:t>사용자들에게</w:t>
      </w:r>
      <w:r>
        <w:rPr>
          <w:rFonts w:ascii="Arial" w:hAnsi="Arial" w:cs="Arial"/>
          <w:color w:val="000000"/>
          <w:sz w:val="18"/>
          <w:szCs w:val="18"/>
        </w:rPr>
        <w:t xml:space="preserve"> </w:t>
      </w:r>
      <w:r>
        <w:rPr>
          <w:rFonts w:ascii="Arial" w:hAnsi="Arial" w:cs="Arial"/>
          <w:color w:val="000000"/>
          <w:sz w:val="18"/>
          <w:szCs w:val="18"/>
        </w:rPr>
        <w:t>웹서버로</w:t>
      </w:r>
      <w:r>
        <w:rPr>
          <w:rFonts w:ascii="Arial" w:hAnsi="Arial" w:cs="Arial"/>
          <w:color w:val="000000"/>
          <w:sz w:val="18"/>
          <w:szCs w:val="18"/>
        </w:rPr>
        <w:t xml:space="preserve"> </w:t>
      </w:r>
      <w:r>
        <w:rPr>
          <w:rFonts w:ascii="Arial" w:hAnsi="Arial" w:cs="Arial"/>
          <w:color w:val="000000"/>
          <w:sz w:val="18"/>
          <w:szCs w:val="18"/>
        </w:rPr>
        <w:t>사용할</w:t>
      </w:r>
      <w:r>
        <w:rPr>
          <w:rFonts w:ascii="Arial" w:hAnsi="Arial" w:cs="Arial"/>
          <w:color w:val="000000"/>
          <w:sz w:val="18"/>
          <w:szCs w:val="18"/>
        </w:rPr>
        <w:t xml:space="preserve"> </w:t>
      </w:r>
      <w:r>
        <w:rPr>
          <w:rFonts w:ascii="Arial" w:hAnsi="Arial" w:cs="Arial"/>
          <w:color w:val="000000"/>
          <w:sz w:val="18"/>
          <w:szCs w:val="18"/>
        </w:rPr>
        <w:t>수</w:t>
      </w:r>
      <w:r>
        <w:rPr>
          <w:rFonts w:ascii="Arial" w:hAnsi="Arial" w:cs="Arial"/>
          <w:color w:val="000000"/>
          <w:sz w:val="18"/>
          <w:szCs w:val="18"/>
        </w:rPr>
        <w:t xml:space="preserve"> </w:t>
      </w:r>
      <w:r>
        <w:rPr>
          <w:rFonts w:ascii="Arial" w:hAnsi="Arial" w:cs="Arial"/>
          <w:color w:val="000000"/>
          <w:sz w:val="18"/>
          <w:szCs w:val="18"/>
        </w:rPr>
        <w:t>있는</w:t>
      </w:r>
      <w:r>
        <w:rPr>
          <w:rFonts w:ascii="Arial" w:hAnsi="Arial" w:cs="Arial"/>
          <w:color w:val="000000"/>
          <w:sz w:val="18"/>
          <w:szCs w:val="18"/>
        </w:rPr>
        <w:t xml:space="preserve"> </w:t>
      </w:r>
      <w:r>
        <w:rPr>
          <w:rFonts w:ascii="Arial" w:hAnsi="Arial" w:cs="Arial"/>
          <w:color w:val="000000"/>
          <w:sz w:val="18"/>
          <w:szCs w:val="18"/>
        </w:rPr>
        <w:t>공간을</w:t>
      </w:r>
      <w:r>
        <w:rPr>
          <w:rFonts w:ascii="Arial" w:hAnsi="Arial" w:cs="Arial"/>
          <w:color w:val="000000"/>
          <w:sz w:val="18"/>
          <w:szCs w:val="18"/>
        </w:rPr>
        <w:t xml:space="preserve"> </w:t>
      </w:r>
      <w:r>
        <w:rPr>
          <w:rFonts w:ascii="Arial" w:hAnsi="Arial" w:cs="Arial"/>
          <w:color w:val="000000"/>
          <w:sz w:val="18"/>
          <w:szCs w:val="18"/>
        </w:rPr>
        <w:t>만들어</w:t>
      </w:r>
      <w:r>
        <w:rPr>
          <w:rFonts w:ascii="Arial" w:hAnsi="Arial" w:cs="Arial"/>
          <w:color w:val="000000"/>
          <w:sz w:val="18"/>
          <w:szCs w:val="18"/>
        </w:rPr>
        <w:t xml:space="preserve"> </w:t>
      </w:r>
      <w:r>
        <w:rPr>
          <w:rFonts w:ascii="Arial" w:hAnsi="Arial" w:cs="Arial"/>
          <w:color w:val="000000"/>
          <w:sz w:val="18"/>
          <w:szCs w:val="18"/>
        </w:rPr>
        <w:t>보자</w:t>
      </w:r>
      <w:r>
        <w:rPr>
          <w:rFonts w:ascii="Arial" w:hAnsi="Arial" w:cs="Arial"/>
          <w:color w:val="000000"/>
          <w:sz w:val="18"/>
          <w:szCs w:val="18"/>
        </w:rPr>
        <w:t>.</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참고로</w:t>
      </w:r>
      <w:r>
        <w:rPr>
          <w:rFonts w:ascii="Arial" w:hAnsi="Arial" w:cs="Arial"/>
          <w:color w:val="000000"/>
          <w:sz w:val="18"/>
          <w:szCs w:val="18"/>
        </w:rPr>
        <w:t xml:space="preserve"> </w:t>
      </w:r>
      <w:r>
        <w:rPr>
          <w:rFonts w:ascii="Arial" w:hAnsi="Arial" w:cs="Arial"/>
          <w:color w:val="000000"/>
          <w:sz w:val="18"/>
          <w:szCs w:val="18"/>
        </w:rPr>
        <w:t>각</w:t>
      </w:r>
      <w:r>
        <w:rPr>
          <w:rFonts w:ascii="Arial" w:hAnsi="Arial" w:cs="Arial"/>
          <w:color w:val="000000"/>
          <w:sz w:val="18"/>
          <w:szCs w:val="18"/>
        </w:rPr>
        <w:t xml:space="preserve"> </w:t>
      </w:r>
      <w:r>
        <w:rPr>
          <w:rFonts w:ascii="Arial" w:hAnsi="Arial" w:cs="Arial"/>
          <w:color w:val="000000"/>
          <w:sz w:val="18"/>
          <w:szCs w:val="18"/>
        </w:rPr>
        <w:t>사용자</w:t>
      </w:r>
      <w:r>
        <w:rPr>
          <w:rFonts w:ascii="Arial" w:hAnsi="Arial" w:cs="Arial"/>
          <w:color w:val="000000"/>
          <w:sz w:val="18"/>
          <w:szCs w:val="18"/>
        </w:rPr>
        <w:t xml:space="preserve"> </w:t>
      </w:r>
      <w:r>
        <w:rPr>
          <w:rFonts w:ascii="Arial" w:hAnsi="Arial" w:cs="Arial"/>
          <w:color w:val="000000"/>
          <w:sz w:val="18"/>
          <w:szCs w:val="18"/>
        </w:rPr>
        <w:t>계정의</w:t>
      </w:r>
      <w:r>
        <w:rPr>
          <w:rFonts w:ascii="Arial" w:hAnsi="Arial" w:cs="Arial"/>
          <w:color w:val="000000"/>
          <w:sz w:val="18"/>
          <w:szCs w:val="18"/>
        </w:rPr>
        <w:t xml:space="preserve"> </w:t>
      </w:r>
      <w:r>
        <w:rPr>
          <w:rFonts w:ascii="Arial" w:hAnsi="Arial" w:cs="Arial"/>
          <w:color w:val="000000"/>
          <w:sz w:val="18"/>
          <w:szCs w:val="18"/>
        </w:rPr>
        <w:t>홈디렉토리는</w:t>
      </w:r>
      <w:r>
        <w:rPr>
          <w:rFonts w:ascii="Arial" w:hAnsi="Arial" w:cs="Arial"/>
          <w:color w:val="000000"/>
          <w:sz w:val="18"/>
          <w:szCs w:val="18"/>
        </w:rPr>
        <w:t> </w:t>
      </w:r>
      <w:r>
        <w:rPr>
          <w:rFonts w:ascii="Arial" w:hAnsi="Arial" w:cs="Arial"/>
          <w:b/>
          <w:bCs/>
          <w:color w:val="000000"/>
          <w:sz w:val="18"/>
          <w:szCs w:val="18"/>
        </w:rPr>
        <w:t>사용자</w:t>
      </w:r>
      <w:r>
        <w:rPr>
          <w:rFonts w:ascii="Arial" w:hAnsi="Arial" w:cs="Arial"/>
          <w:b/>
          <w:bCs/>
          <w:color w:val="000000"/>
          <w:sz w:val="18"/>
          <w:szCs w:val="18"/>
        </w:rPr>
        <w:t>ID/public_html/</w:t>
      </w:r>
      <w:r>
        <w:rPr>
          <w:rFonts w:ascii="Arial" w:hAnsi="Arial" w:cs="Arial"/>
          <w:color w:val="000000"/>
          <w:sz w:val="18"/>
          <w:szCs w:val="18"/>
        </w:rPr>
        <w:t> </w:t>
      </w:r>
      <w:r>
        <w:rPr>
          <w:rFonts w:ascii="Arial" w:hAnsi="Arial" w:cs="Arial"/>
          <w:color w:val="000000"/>
          <w:sz w:val="18"/>
          <w:szCs w:val="18"/>
        </w:rPr>
        <w:t>이다</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sudo adduser </w:t>
      </w:r>
      <w:r>
        <w:rPr>
          <w:rFonts w:ascii="Arial" w:hAnsi="Arial" w:cs="Arial"/>
          <w:color w:val="000000"/>
          <w:sz w:val="18"/>
          <w:szCs w:val="18"/>
        </w:rPr>
        <w:t>사용자</w:t>
      </w:r>
      <w:r>
        <w:rPr>
          <w:rFonts w:ascii="Arial" w:hAnsi="Arial" w:cs="Arial"/>
          <w:color w:val="000000"/>
          <w:sz w:val="18"/>
          <w:szCs w:val="18"/>
        </w:rPr>
        <w:t>ID</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 </w:t>
      </w:r>
      <w:r>
        <w:rPr>
          <w:rFonts w:ascii="Arial" w:hAnsi="Arial" w:cs="Arial"/>
          <w:color w:val="000000"/>
          <w:sz w:val="18"/>
          <w:szCs w:val="18"/>
        </w:rPr>
        <w:t>패스워드</w:t>
      </w:r>
      <w:r>
        <w:rPr>
          <w:rFonts w:ascii="Arial" w:hAnsi="Arial" w:cs="Arial"/>
          <w:color w:val="000000"/>
          <w:sz w:val="18"/>
          <w:szCs w:val="18"/>
        </w:rPr>
        <w:t xml:space="preserve"> </w:t>
      </w:r>
      <w:r>
        <w:rPr>
          <w:rFonts w:ascii="Arial" w:hAnsi="Arial" w:cs="Arial"/>
          <w:color w:val="000000"/>
          <w:sz w:val="18"/>
          <w:szCs w:val="18"/>
        </w:rPr>
        <w:t>및</w:t>
      </w:r>
      <w:r>
        <w:rPr>
          <w:rFonts w:ascii="Arial" w:hAnsi="Arial" w:cs="Arial"/>
          <w:color w:val="000000"/>
          <w:sz w:val="18"/>
          <w:szCs w:val="18"/>
        </w:rPr>
        <w:t xml:space="preserve"> </w:t>
      </w:r>
      <w:r>
        <w:rPr>
          <w:rFonts w:ascii="Arial" w:hAnsi="Arial" w:cs="Arial"/>
          <w:color w:val="000000"/>
          <w:sz w:val="18"/>
          <w:szCs w:val="18"/>
        </w:rPr>
        <w:t>기타</w:t>
      </w:r>
      <w:r>
        <w:rPr>
          <w:rFonts w:ascii="Arial" w:hAnsi="Arial" w:cs="Arial"/>
          <w:color w:val="000000"/>
          <w:sz w:val="18"/>
          <w:szCs w:val="18"/>
        </w:rPr>
        <w:t xml:space="preserve"> </w:t>
      </w:r>
      <w:r>
        <w:rPr>
          <w:rFonts w:ascii="Arial" w:hAnsi="Arial" w:cs="Arial"/>
          <w:color w:val="000000"/>
          <w:sz w:val="18"/>
          <w:szCs w:val="18"/>
        </w:rPr>
        <w:t>정보를</w:t>
      </w:r>
      <w:r>
        <w:rPr>
          <w:rFonts w:ascii="Arial" w:hAnsi="Arial" w:cs="Arial"/>
          <w:color w:val="000000"/>
          <w:sz w:val="18"/>
          <w:szCs w:val="18"/>
        </w:rPr>
        <w:t xml:space="preserve"> </w:t>
      </w:r>
      <w:r>
        <w:rPr>
          <w:rFonts w:ascii="Arial" w:hAnsi="Arial" w:cs="Arial"/>
          <w:color w:val="000000"/>
          <w:sz w:val="18"/>
          <w:szCs w:val="18"/>
        </w:rPr>
        <w:t>입력하면</w:t>
      </w:r>
      <w:r>
        <w:rPr>
          <w:rFonts w:ascii="Arial" w:hAnsi="Arial" w:cs="Arial"/>
          <w:color w:val="000000"/>
          <w:sz w:val="18"/>
          <w:szCs w:val="18"/>
        </w:rPr>
        <w:t xml:space="preserve"> </w:t>
      </w:r>
      <w:r>
        <w:rPr>
          <w:rFonts w:ascii="Arial" w:hAnsi="Arial" w:cs="Arial"/>
          <w:color w:val="000000"/>
          <w:sz w:val="18"/>
          <w:szCs w:val="18"/>
        </w:rPr>
        <w:t>사용자계정이</w:t>
      </w:r>
      <w:r>
        <w:rPr>
          <w:rFonts w:ascii="Arial" w:hAnsi="Arial" w:cs="Arial"/>
          <w:color w:val="000000"/>
          <w:sz w:val="18"/>
          <w:szCs w:val="18"/>
        </w:rPr>
        <w:t xml:space="preserve"> </w:t>
      </w:r>
      <w:r>
        <w:rPr>
          <w:rFonts w:ascii="Arial" w:hAnsi="Arial" w:cs="Arial"/>
          <w:color w:val="000000"/>
          <w:sz w:val="18"/>
          <w:szCs w:val="18"/>
        </w:rPr>
        <w:t>추가된다</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lastRenderedPageBreak/>
        <w:t xml:space="preserve">$ su - </w:t>
      </w:r>
      <w:r>
        <w:rPr>
          <w:rFonts w:ascii="Arial" w:hAnsi="Arial" w:cs="Arial"/>
          <w:color w:val="000000"/>
          <w:sz w:val="18"/>
          <w:szCs w:val="18"/>
        </w:rPr>
        <w:t>사용자</w:t>
      </w:r>
      <w:r>
        <w:rPr>
          <w:rFonts w:ascii="Arial" w:hAnsi="Arial" w:cs="Arial"/>
          <w:color w:val="000000"/>
          <w:sz w:val="18"/>
          <w:szCs w:val="18"/>
        </w:rPr>
        <w:t xml:space="preserve">ID // </w:t>
      </w:r>
      <w:r>
        <w:rPr>
          <w:rFonts w:ascii="Arial" w:hAnsi="Arial" w:cs="Arial"/>
          <w:color w:val="000000"/>
          <w:sz w:val="18"/>
          <w:szCs w:val="18"/>
        </w:rPr>
        <w:t>해당</w:t>
      </w:r>
      <w:r>
        <w:rPr>
          <w:rFonts w:ascii="Arial" w:hAnsi="Arial" w:cs="Arial"/>
          <w:color w:val="000000"/>
          <w:sz w:val="18"/>
          <w:szCs w:val="18"/>
        </w:rPr>
        <w:t xml:space="preserve"> </w:t>
      </w:r>
      <w:r>
        <w:rPr>
          <w:rFonts w:ascii="Arial" w:hAnsi="Arial" w:cs="Arial"/>
          <w:color w:val="000000"/>
          <w:sz w:val="18"/>
          <w:szCs w:val="18"/>
        </w:rPr>
        <w:t>사용자</w:t>
      </w:r>
      <w:r>
        <w:rPr>
          <w:rFonts w:ascii="Arial" w:hAnsi="Arial" w:cs="Arial"/>
          <w:color w:val="000000"/>
          <w:sz w:val="18"/>
          <w:szCs w:val="18"/>
        </w:rPr>
        <w:t xml:space="preserve">ID </w:t>
      </w:r>
      <w:r>
        <w:rPr>
          <w:rFonts w:ascii="Arial" w:hAnsi="Arial" w:cs="Arial"/>
          <w:color w:val="000000"/>
          <w:sz w:val="18"/>
          <w:szCs w:val="18"/>
        </w:rPr>
        <w:t>로</w:t>
      </w:r>
      <w:r>
        <w:rPr>
          <w:rFonts w:ascii="Arial" w:hAnsi="Arial" w:cs="Arial"/>
          <w:color w:val="000000"/>
          <w:sz w:val="18"/>
          <w:szCs w:val="18"/>
        </w:rPr>
        <w:t xml:space="preserve"> </w:t>
      </w:r>
      <w:r>
        <w:rPr>
          <w:rFonts w:ascii="Arial" w:hAnsi="Arial" w:cs="Arial"/>
          <w:color w:val="000000"/>
          <w:sz w:val="18"/>
          <w:szCs w:val="18"/>
        </w:rPr>
        <w:t>전환</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cd</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xml:space="preserve">$ mkdir public_html // </w:t>
      </w:r>
      <w:r>
        <w:rPr>
          <w:rFonts w:ascii="Arial" w:hAnsi="Arial" w:cs="Arial"/>
          <w:color w:val="000000"/>
          <w:sz w:val="21"/>
          <w:szCs w:val="21"/>
        </w:rPr>
        <w:t>홈디렉토리</w:t>
      </w:r>
      <w:r>
        <w:rPr>
          <w:rFonts w:ascii="Arial" w:hAnsi="Arial" w:cs="Arial"/>
          <w:color w:val="000000"/>
          <w:sz w:val="21"/>
          <w:szCs w:val="21"/>
        </w:rPr>
        <w:t xml:space="preserve"> </w:t>
      </w:r>
      <w:r>
        <w:rPr>
          <w:rFonts w:ascii="Arial" w:hAnsi="Arial" w:cs="Arial"/>
          <w:color w:val="000000"/>
          <w:sz w:val="21"/>
          <w:szCs w:val="21"/>
        </w:rPr>
        <w:t>생성</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cp /var/www/index.html ./public_html/</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color w:val="000000"/>
          <w:sz w:val="21"/>
          <w:szCs w:val="21"/>
        </w:rPr>
        <w:t xml:space="preserve">Mysql </w:t>
      </w:r>
      <w:r>
        <w:rPr>
          <w:rFonts w:ascii="Arial" w:hAnsi="Arial" w:cs="Arial"/>
          <w:color w:val="000000"/>
          <w:sz w:val="21"/>
          <w:szCs w:val="21"/>
        </w:rPr>
        <w:t>에도</w:t>
      </w:r>
      <w:r>
        <w:rPr>
          <w:rFonts w:ascii="Arial" w:hAnsi="Arial" w:cs="Arial"/>
          <w:color w:val="000000"/>
          <w:sz w:val="21"/>
          <w:szCs w:val="21"/>
        </w:rPr>
        <w:t xml:space="preserve"> </w:t>
      </w:r>
      <w:r>
        <w:rPr>
          <w:rFonts w:ascii="Arial" w:hAnsi="Arial" w:cs="Arial"/>
          <w:color w:val="000000"/>
          <w:sz w:val="21"/>
          <w:szCs w:val="21"/>
        </w:rPr>
        <w:t>아래처럼</w:t>
      </w:r>
      <w:r>
        <w:rPr>
          <w:rFonts w:ascii="Arial" w:hAnsi="Arial" w:cs="Arial"/>
          <w:color w:val="000000"/>
          <w:sz w:val="21"/>
          <w:szCs w:val="21"/>
        </w:rPr>
        <w:t> </w:t>
      </w:r>
      <w:r>
        <w:rPr>
          <w:rFonts w:ascii="Arial" w:hAnsi="Arial" w:cs="Arial"/>
          <w:color w:val="000000"/>
          <w:sz w:val="21"/>
          <w:szCs w:val="21"/>
        </w:rPr>
        <w:t>각</w:t>
      </w:r>
      <w:r>
        <w:rPr>
          <w:rFonts w:ascii="Arial" w:hAnsi="Arial" w:cs="Arial"/>
          <w:color w:val="000000"/>
          <w:sz w:val="21"/>
          <w:szCs w:val="21"/>
        </w:rPr>
        <w:t xml:space="preserve"> </w:t>
      </w:r>
      <w:r>
        <w:rPr>
          <w:rFonts w:ascii="Arial" w:hAnsi="Arial" w:cs="Arial"/>
          <w:color w:val="000000"/>
          <w:sz w:val="21"/>
          <w:szCs w:val="21"/>
        </w:rPr>
        <w:t>사용자별로</w:t>
      </w:r>
      <w:r>
        <w:rPr>
          <w:rFonts w:ascii="Arial" w:hAnsi="Arial" w:cs="Arial"/>
          <w:color w:val="000000"/>
          <w:sz w:val="21"/>
          <w:szCs w:val="21"/>
        </w:rPr>
        <w:t xml:space="preserve"> database </w:t>
      </w:r>
      <w:r>
        <w:rPr>
          <w:rFonts w:ascii="Arial" w:hAnsi="Arial" w:cs="Arial"/>
          <w:color w:val="000000"/>
          <w:sz w:val="21"/>
          <w:szCs w:val="21"/>
        </w:rPr>
        <w:t>접근을</w:t>
      </w:r>
      <w:r>
        <w:rPr>
          <w:rFonts w:ascii="Arial" w:hAnsi="Arial" w:cs="Arial"/>
          <w:color w:val="000000"/>
          <w:sz w:val="21"/>
          <w:szCs w:val="21"/>
        </w:rPr>
        <w:t xml:space="preserve"> </w:t>
      </w:r>
      <w:r>
        <w:rPr>
          <w:rFonts w:ascii="Arial" w:hAnsi="Arial" w:cs="Arial"/>
          <w:color w:val="000000"/>
          <w:sz w:val="21"/>
          <w:szCs w:val="21"/>
        </w:rPr>
        <w:t>제한허용해</w:t>
      </w:r>
      <w:r>
        <w:rPr>
          <w:rFonts w:ascii="Arial" w:hAnsi="Arial" w:cs="Arial"/>
          <w:color w:val="000000"/>
          <w:sz w:val="21"/>
          <w:szCs w:val="21"/>
        </w:rPr>
        <w:t xml:space="preserve"> </w:t>
      </w:r>
      <w:r>
        <w:rPr>
          <w:rFonts w:ascii="Arial" w:hAnsi="Arial" w:cs="Arial"/>
          <w:color w:val="000000"/>
          <w:sz w:val="21"/>
          <w:szCs w:val="21"/>
        </w:rPr>
        <w:t>두면</w:t>
      </w:r>
      <w:r>
        <w:rPr>
          <w:rFonts w:ascii="Arial" w:hAnsi="Arial" w:cs="Arial"/>
          <w:color w:val="000000"/>
          <w:sz w:val="21"/>
          <w:szCs w:val="21"/>
        </w:rPr>
        <w:t xml:space="preserve">, </w:t>
      </w:r>
      <w:r>
        <w:rPr>
          <w:rFonts w:ascii="Arial" w:hAnsi="Arial" w:cs="Arial"/>
          <w:color w:val="000000"/>
          <w:sz w:val="21"/>
          <w:szCs w:val="21"/>
        </w:rPr>
        <w:t>외부</w:t>
      </w:r>
      <w:r>
        <w:rPr>
          <w:rFonts w:ascii="Arial" w:hAnsi="Arial" w:cs="Arial"/>
          <w:color w:val="000000"/>
          <w:sz w:val="21"/>
          <w:szCs w:val="21"/>
        </w:rPr>
        <w:t xml:space="preserve"> mysql </w:t>
      </w:r>
      <w:r>
        <w:rPr>
          <w:rFonts w:ascii="Arial" w:hAnsi="Arial" w:cs="Arial"/>
          <w:color w:val="000000"/>
          <w:sz w:val="21"/>
          <w:szCs w:val="21"/>
        </w:rPr>
        <w:t>클라이언트에서</w:t>
      </w:r>
      <w:r>
        <w:rPr>
          <w:rFonts w:ascii="Arial" w:hAnsi="Arial" w:cs="Arial"/>
          <w:color w:val="000000"/>
          <w:sz w:val="21"/>
          <w:szCs w:val="21"/>
        </w:rPr>
        <w:t xml:space="preserve"> </w:t>
      </w:r>
      <w:r>
        <w:rPr>
          <w:rFonts w:ascii="Arial" w:hAnsi="Arial" w:cs="Arial"/>
          <w:color w:val="000000"/>
          <w:sz w:val="21"/>
          <w:szCs w:val="21"/>
        </w:rPr>
        <w:t>각</w:t>
      </w:r>
      <w:r>
        <w:rPr>
          <w:rFonts w:ascii="Arial" w:hAnsi="Arial" w:cs="Arial"/>
          <w:color w:val="000000"/>
          <w:sz w:val="21"/>
          <w:szCs w:val="21"/>
        </w:rPr>
        <w:t xml:space="preserve"> </w:t>
      </w:r>
      <w:r>
        <w:rPr>
          <w:rFonts w:ascii="Arial" w:hAnsi="Arial" w:cs="Arial"/>
          <w:color w:val="000000"/>
          <w:sz w:val="21"/>
          <w:szCs w:val="21"/>
        </w:rPr>
        <w:t>사용자계정으로</w:t>
      </w:r>
      <w:r>
        <w:rPr>
          <w:rFonts w:ascii="Arial" w:hAnsi="Arial" w:cs="Arial"/>
          <w:color w:val="000000"/>
          <w:sz w:val="21"/>
          <w:szCs w:val="21"/>
        </w:rPr>
        <w:t xml:space="preserve">  </w:t>
      </w:r>
      <w:r>
        <w:rPr>
          <w:rFonts w:ascii="Arial" w:hAnsi="Arial" w:cs="Arial"/>
          <w:color w:val="000000"/>
          <w:sz w:val="21"/>
          <w:szCs w:val="21"/>
        </w:rPr>
        <w:t>접근시</w:t>
      </w:r>
      <w:r>
        <w:rPr>
          <w:rFonts w:ascii="Arial" w:hAnsi="Arial" w:cs="Arial"/>
          <w:color w:val="000000"/>
          <w:sz w:val="21"/>
          <w:szCs w:val="21"/>
        </w:rPr>
        <w:t xml:space="preserve"> </w:t>
      </w:r>
      <w:r>
        <w:rPr>
          <w:rFonts w:ascii="Arial" w:hAnsi="Arial" w:cs="Arial"/>
          <w:color w:val="000000"/>
          <w:sz w:val="21"/>
          <w:szCs w:val="21"/>
        </w:rPr>
        <w:t>사용자아이디와</w:t>
      </w:r>
      <w:r>
        <w:rPr>
          <w:rFonts w:ascii="Arial" w:hAnsi="Arial" w:cs="Arial"/>
          <w:color w:val="000000"/>
          <w:sz w:val="21"/>
          <w:szCs w:val="21"/>
        </w:rPr>
        <w:t xml:space="preserve"> </w:t>
      </w:r>
      <w:r>
        <w:rPr>
          <w:rFonts w:ascii="Arial" w:hAnsi="Arial" w:cs="Arial"/>
          <w:color w:val="000000"/>
          <w:sz w:val="21"/>
          <w:szCs w:val="21"/>
        </w:rPr>
        <w:t>같은</w:t>
      </w:r>
      <w:r>
        <w:rPr>
          <w:rFonts w:ascii="Arial" w:hAnsi="Arial" w:cs="Arial"/>
          <w:color w:val="000000"/>
          <w:sz w:val="21"/>
          <w:szCs w:val="21"/>
        </w:rPr>
        <w:t xml:space="preserve"> </w:t>
      </w:r>
      <w:r>
        <w:rPr>
          <w:rFonts w:ascii="Arial" w:hAnsi="Arial" w:cs="Arial"/>
          <w:color w:val="000000"/>
          <w:sz w:val="21"/>
          <w:szCs w:val="21"/>
        </w:rPr>
        <w:t>이름으로</w:t>
      </w:r>
      <w:r>
        <w:rPr>
          <w:rFonts w:ascii="Arial" w:hAnsi="Arial" w:cs="Arial"/>
          <w:color w:val="000000"/>
          <w:sz w:val="21"/>
          <w:szCs w:val="21"/>
        </w:rPr>
        <w:t xml:space="preserve"> </w:t>
      </w:r>
      <w:r>
        <w:rPr>
          <w:rFonts w:ascii="Arial" w:hAnsi="Arial" w:cs="Arial"/>
          <w:color w:val="000000"/>
          <w:sz w:val="21"/>
          <w:szCs w:val="21"/>
        </w:rPr>
        <w:t>된</w:t>
      </w:r>
      <w:r>
        <w:rPr>
          <w:rFonts w:ascii="Arial" w:hAnsi="Arial" w:cs="Arial"/>
          <w:color w:val="000000"/>
          <w:sz w:val="21"/>
          <w:szCs w:val="21"/>
        </w:rPr>
        <w:t xml:space="preserve"> </w:t>
      </w:r>
      <w:r>
        <w:rPr>
          <w:rFonts w:ascii="Arial" w:hAnsi="Arial" w:cs="Arial"/>
          <w:color w:val="000000"/>
          <w:sz w:val="21"/>
          <w:szCs w:val="21"/>
        </w:rPr>
        <w:t>데이터베이스에만</w:t>
      </w:r>
      <w:r>
        <w:rPr>
          <w:rFonts w:ascii="Arial" w:hAnsi="Arial" w:cs="Arial"/>
          <w:color w:val="000000"/>
          <w:sz w:val="21"/>
          <w:szCs w:val="21"/>
        </w:rPr>
        <w:t xml:space="preserve"> </w:t>
      </w:r>
      <w:r>
        <w:rPr>
          <w:rFonts w:ascii="Arial" w:hAnsi="Arial" w:cs="Arial"/>
          <w:color w:val="000000"/>
          <w:sz w:val="21"/>
          <w:szCs w:val="21"/>
        </w:rPr>
        <w:t>접근이</w:t>
      </w:r>
      <w:r>
        <w:rPr>
          <w:rFonts w:ascii="Arial" w:hAnsi="Arial" w:cs="Arial"/>
          <w:color w:val="000000"/>
          <w:sz w:val="21"/>
          <w:szCs w:val="21"/>
        </w:rPr>
        <w:t xml:space="preserve"> </w:t>
      </w:r>
      <w:r>
        <w:rPr>
          <w:rFonts w:ascii="Arial" w:hAnsi="Arial" w:cs="Arial"/>
          <w:color w:val="000000"/>
          <w:sz w:val="21"/>
          <w:szCs w:val="21"/>
        </w:rPr>
        <w:t>가능하게</w:t>
      </w:r>
      <w:r>
        <w:rPr>
          <w:rFonts w:ascii="Arial" w:hAnsi="Arial" w:cs="Arial"/>
          <w:color w:val="000000"/>
          <w:sz w:val="21"/>
          <w:szCs w:val="21"/>
        </w:rPr>
        <w:t xml:space="preserve"> </w:t>
      </w:r>
      <w:r>
        <w:rPr>
          <w:rFonts w:ascii="Arial" w:hAnsi="Arial" w:cs="Arial"/>
          <w:color w:val="000000"/>
          <w:sz w:val="21"/>
          <w:szCs w:val="21"/>
        </w:rPr>
        <w:t>된다</w:t>
      </w:r>
      <w:r>
        <w:rPr>
          <w:rFonts w:ascii="Arial" w:hAnsi="Arial" w:cs="Arial"/>
          <w:color w:val="000000"/>
          <w:sz w:val="21"/>
          <w:szCs w:val="21"/>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mysql -u root -p // mysql </w:t>
      </w:r>
      <w:r>
        <w:rPr>
          <w:rFonts w:ascii="Arial" w:hAnsi="Arial" w:cs="Arial"/>
          <w:color w:val="000000"/>
          <w:sz w:val="18"/>
          <w:szCs w:val="18"/>
        </w:rPr>
        <w:t>에</w:t>
      </w:r>
      <w:r>
        <w:rPr>
          <w:rFonts w:ascii="Arial" w:hAnsi="Arial" w:cs="Arial"/>
          <w:color w:val="000000"/>
          <w:sz w:val="18"/>
          <w:szCs w:val="18"/>
        </w:rPr>
        <w:t xml:space="preserve"> root </w:t>
      </w:r>
      <w:r>
        <w:rPr>
          <w:rFonts w:ascii="Arial" w:hAnsi="Arial" w:cs="Arial"/>
          <w:color w:val="000000"/>
          <w:sz w:val="18"/>
          <w:szCs w:val="18"/>
        </w:rPr>
        <w:t>로</w:t>
      </w:r>
      <w:r>
        <w:rPr>
          <w:rFonts w:ascii="Arial" w:hAnsi="Arial" w:cs="Arial"/>
          <w:color w:val="000000"/>
          <w:sz w:val="18"/>
          <w:szCs w:val="18"/>
        </w:rPr>
        <w:t xml:space="preserve"> </w:t>
      </w:r>
      <w:r>
        <w:rPr>
          <w:rFonts w:ascii="Arial" w:hAnsi="Arial" w:cs="Arial"/>
          <w:color w:val="000000"/>
          <w:sz w:val="18"/>
          <w:szCs w:val="18"/>
        </w:rPr>
        <w:t>접속</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21"/>
          <w:szCs w:val="21"/>
        </w:rPr>
        <w:t xml:space="preserve">$ mysql&gt; create database </w:t>
      </w:r>
      <w:r>
        <w:rPr>
          <w:rFonts w:ascii="Arial" w:hAnsi="Arial" w:cs="Arial"/>
          <w:color w:val="000000"/>
          <w:sz w:val="21"/>
          <w:szCs w:val="21"/>
        </w:rPr>
        <w:t>사용자</w:t>
      </w:r>
      <w:r>
        <w:rPr>
          <w:rFonts w:ascii="Arial" w:hAnsi="Arial" w:cs="Arial"/>
          <w:color w:val="000000"/>
          <w:sz w:val="21"/>
          <w:szCs w:val="21"/>
        </w:rPr>
        <w:t xml:space="preserve">ID; // </w:t>
      </w:r>
      <w:r>
        <w:rPr>
          <w:rFonts w:ascii="Arial" w:hAnsi="Arial" w:cs="Arial"/>
          <w:color w:val="000000"/>
          <w:sz w:val="21"/>
          <w:szCs w:val="21"/>
        </w:rPr>
        <w:t>사용자</w:t>
      </w:r>
      <w:r>
        <w:rPr>
          <w:rFonts w:ascii="Arial" w:hAnsi="Arial" w:cs="Arial"/>
          <w:color w:val="000000"/>
          <w:sz w:val="21"/>
          <w:szCs w:val="21"/>
        </w:rPr>
        <w:t>ID </w:t>
      </w:r>
      <w:r>
        <w:rPr>
          <w:rFonts w:ascii="Arial" w:hAnsi="Arial" w:cs="Arial"/>
          <w:color w:val="000000"/>
          <w:sz w:val="21"/>
          <w:szCs w:val="21"/>
        </w:rPr>
        <w:t>같은</w:t>
      </w:r>
      <w:r>
        <w:rPr>
          <w:rFonts w:ascii="Arial" w:hAnsi="Arial" w:cs="Arial"/>
          <w:color w:val="000000"/>
          <w:sz w:val="21"/>
          <w:szCs w:val="21"/>
        </w:rPr>
        <w:t xml:space="preserve"> </w:t>
      </w:r>
      <w:r>
        <w:rPr>
          <w:rFonts w:ascii="Arial" w:hAnsi="Arial" w:cs="Arial"/>
          <w:color w:val="000000"/>
          <w:sz w:val="21"/>
          <w:szCs w:val="21"/>
        </w:rPr>
        <w:t>이름으로된</w:t>
      </w:r>
      <w:r>
        <w:rPr>
          <w:rFonts w:ascii="Arial" w:hAnsi="Arial" w:cs="Arial"/>
          <w:color w:val="000000"/>
          <w:sz w:val="21"/>
          <w:szCs w:val="21"/>
        </w:rPr>
        <w:t xml:space="preserve"> database </w:t>
      </w:r>
      <w:r>
        <w:rPr>
          <w:rFonts w:ascii="Arial" w:hAnsi="Arial" w:cs="Arial"/>
          <w:color w:val="000000"/>
          <w:sz w:val="21"/>
          <w:szCs w:val="21"/>
        </w:rPr>
        <w:t>생성</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mysql&gt; use mysql; // database 'mysql' </w:t>
      </w:r>
      <w:r>
        <w:rPr>
          <w:rFonts w:ascii="Arial" w:hAnsi="Arial" w:cs="Arial"/>
          <w:color w:val="000000"/>
          <w:sz w:val="18"/>
          <w:szCs w:val="18"/>
        </w:rPr>
        <w:t>선택</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w:t>
      </w:r>
      <w:r>
        <w:rPr>
          <w:rFonts w:ascii="Arial" w:hAnsi="Arial" w:cs="Arial"/>
          <w:color w:val="000000"/>
          <w:sz w:val="18"/>
          <w:szCs w:val="18"/>
        </w:rPr>
        <w:t>사용자에게</w:t>
      </w:r>
      <w:r>
        <w:rPr>
          <w:rFonts w:ascii="Arial" w:hAnsi="Arial" w:cs="Arial"/>
          <w:color w:val="000000"/>
          <w:sz w:val="18"/>
          <w:szCs w:val="18"/>
        </w:rPr>
        <w:t xml:space="preserve"> </w:t>
      </w:r>
      <w:r>
        <w:rPr>
          <w:rFonts w:ascii="Arial" w:hAnsi="Arial" w:cs="Arial"/>
          <w:color w:val="000000"/>
          <w:sz w:val="18"/>
          <w:szCs w:val="18"/>
        </w:rPr>
        <w:t>어디서라도</w:t>
      </w:r>
      <w:r>
        <w:rPr>
          <w:rFonts w:ascii="Arial" w:hAnsi="Arial" w:cs="Arial"/>
          <w:color w:val="000000"/>
          <w:sz w:val="18"/>
          <w:szCs w:val="18"/>
        </w:rPr>
        <w:t xml:space="preserve">(%) </w:t>
      </w:r>
      <w:r>
        <w:rPr>
          <w:rFonts w:ascii="Arial" w:hAnsi="Arial" w:cs="Arial"/>
          <w:color w:val="000000"/>
          <w:sz w:val="18"/>
          <w:szCs w:val="18"/>
        </w:rPr>
        <w:t>사용자</w:t>
      </w:r>
      <w:r>
        <w:rPr>
          <w:rFonts w:ascii="Arial" w:hAnsi="Arial" w:cs="Arial"/>
          <w:color w:val="000000"/>
          <w:sz w:val="18"/>
          <w:szCs w:val="18"/>
        </w:rPr>
        <w:t>ID</w:t>
      </w:r>
      <w:r>
        <w:rPr>
          <w:rFonts w:ascii="Arial" w:hAnsi="Arial" w:cs="Arial"/>
          <w:color w:val="000000"/>
          <w:sz w:val="18"/>
          <w:szCs w:val="18"/>
        </w:rPr>
        <w:t>와</w:t>
      </w:r>
      <w:r>
        <w:rPr>
          <w:rFonts w:ascii="Arial" w:hAnsi="Arial" w:cs="Arial"/>
          <w:color w:val="000000"/>
          <w:sz w:val="18"/>
          <w:szCs w:val="18"/>
        </w:rPr>
        <w:t xml:space="preserve"> </w:t>
      </w:r>
      <w:r>
        <w:rPr>
          <w:rFonts w:ascii="Arial" w:hAnsi="Arial" w:cs="Arial"/>
          <w:color w:val="000000"/>
          <w:sz w:val="18"/>
          <w:szCs w:val="18"/>
        </w:rPr>
        <w:t>같은</w:t>
      </w:r>
      <w:r>
        <w:rPr>
          <w:rFonts w:ascii="Arial" w:hAnsi="Arial" w:cs="Arial"/>
          <w:color w:val="000000"/>
          <w:sz w:val="18"/>
          <w:szCs w:val="18"/>
        </w:rPr>
        <w:t xml:space="preserve"> </w:t>
      </w:r>
      <w:r>
        <w:rPr>
          <w:rFonts w:ascii="Arial" w:hAnsi="Arial" w:cs="Arial"/>
          <w:color w:val="000000"/>
          <w:sz w:val="18"/>
          <w:szCs w:val="18"/>
        </w:rPr>
        <w:t>이름의</w:t>
      </w:r>
      <w:r>
        <w:rPr>
          <w:rFonts w:ascii="Arial" w:hAnsi="Arial" w:cs="Arial"/>
          <w:color w:val="000000"/>
          <w:sz w:val="18"/>
          <w:szCs w:val="18"/>
        </w:rPr>
        <w:t> </w:t>
      </w:r>
      <w:r>
        <w:rPr>
          <w:rFonts w:ascii="Arial" w:hAnsi="Arial" w:cs="Arial"/>
          <w:color w:val="000000"/>
          <w:sz w:val="18"/>
          <w:szCs w:val="18"/>
        </w:rPr>
        <w:t>데이터베이스</w:t>
      </w:r>
      <w:r>
        <w:rPr>
          <w:rFonts w:ascii="Arial" w:hAnsi="Arial" w:cs="Arial"/>
          <w:color w:val="000000"/>
          <w:sz w:val="18"/>
          <w:szCs w:val="18"/>
        </w:rPr>
        <w:t>.</w:t>
      </w:r>
      <w:r>
        <w:rPr>
          <w:rFonts w:ascii="Arial" w:hAnsi="Arial" w:cs="Arial"/>
          <w:color w:val="000000"/>
          <w:sz w:val="18"/>
          <w:szCs w:val="18"/>
        </w:rPr>
        <w:t>모든테이블</w:t>
      </w:r>
      <w:r>
        <w:rPr>
          <w:rFonts w:ascii="Arial" w:hAnsi="Arial" w:cs="Arial"/>
          <w:color w:val="000000"/>
          <w:sz w:val="18"/>
          <w:szCs w:val="18"/>
        </w:rPr>
        <w:t xml:space="preserve">(*.*) </w:t>
      </w:r>
      <w:r>
        <w:rPr>
          <w:rFonts w:ascii="Arial" w:hAnsi="Arial" w:cs="Arial"/>
          <w:color w:val="000000"/>
          <w:sz w:val="18"/>
          <w:szCs w:val="18"/>
        </w:rPr>
        <w:t>에</w:t>
      </w:r>
      <w:r>
        <w:rPr>
          <w:rFonts w:ascii="Arial" w:hAnsi="Arial" w:cs="Arial"/>
          <w:color w:val="000000"/>
          <w:sz w:val="18"/>
          <w:szCs w:val="18"/>
        </w:rPr>
        <w:t xml:space="preserve"> </w:t>
      </w:r>
      <w:r>
        <w:rPr>
          <w:rFonts w:ascii="Arial" w:hAnsi="Arial" w:cs="Arial"/>
          <w:color w:val="000000"/>
          <w:sz w:val="18"/>
          <w:szCs w:val="18"/>
        </w:rPr>
        <w:t>접근</w:t>
      </w:r>
      <w:r>
        <w:rPr>
          <w:rFonts w:ascii="Arial" w:hAnsi="Arial" w:cs="Arial"/>
          <w:color w:val="000000"/>
          <w:sz w:val="18"/>
          <w:szCs w:val="18"/>
        </w:rPr>
        <w:t xml:space="preserve"> </w:t>
      </w:r>
      <w:r>
        <w:rPr>
          <w:rFonts w:ascii="Arial" w:hAnsi="Arial" w:cs="Arial"/>
          <w:color w:val="000000"/>
          <w:sz w:val="18"/>
          <w:szCs w:val="18"/>
        </w:rPr>
        <w:t>가능한</w:t>
      </w:r>
      <w:r>
        <w:rPr>
          <w:rFonts w:ascii="Arial" w:hAnsi="Arial" w:cs="Arial"/>
          <w:color w:val="000000"/>
          <w:sz w:val="18"/>
          <w:szCs w:val="18"/>
        </w:rPr>
        <w:t xml:space="preserve"> </w:t>
      </w:r>
      <w:r>
        <w:rPr>
          <w:rFonts w:ascii="Arial" w:hAnsi="Arial" w:cs="Arial"/>
          <w:color w:val="000000"/>
          <w:sz w:val="18"/>
          <w:szCs w:val="18"/>
        </w:rPr>
        <w:t>권한을</w:t>
      </w:r>
      <w:r>
        <w:rPr>
          <w:rFonts w:ascii="Arial" w:hAnsi="Arial" w:cs="Arial"/>
          <w:color w:val="000000"/>
          <w:sz w:val="18"/>
          <w:szCs w:val="18"/>
        </w:rPr>
        <w:t xml:space="preserve"> </w:t>
      </w:r>
      <w:r>
        <w:rPr>
          <w:rFonts w:ascii="Arial" w:hAnsi="Arial" w:cs="Arial"/>
          <w:color w:val="000000"/>
          <w:sz w:val="18"/>
          <w:szCs w:val="18"/>
        </w:rPr>
        <w:t>준다</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mysql&gt; GRANT ALL PRIVILEGES ON </w:t>
      </w:r>
      <w:r>
        <w:rPr>
          <w:rFonts w:ascii="Arial" w:hAnsi="Arial" w:cs="Arial"/>
          <w:color w:val="000000"/>
          <w:sz w:val="18"/>
          <w:szCs w:val="18"/>
        </w:rPr>
        <w:t>사용자</w:t>
      </w:r>
      <w:r>
        <w:rPr>
          <w:rFonts w:ascii="Arial" w:hAnsi="Arial" w:cs="Arial"/>
          <w:color w:val="000000"/>
          <w:sz w:val="18"/>
          <w:szCs w:val="18"/>
        </w:rPr>
        <w:t>ID.* to '</w:t>
      </w:r>
      <w:r>
        <w:rPr>
          <w:rFonts w:ascii="Arial" w:hAnsi="Arial" w:cs="Arial"/>
          <w:color w:val="000000"/>
          <w:sz w:val="18"/>
          <w:szCs w:val="18"/>
        </w:rPr>
        <w:t>사용자</w:t>
      </w:r>
      <w:r>
        <w:rPr>
          <w:rFonts w:ascii="Arial" w:hAnsi="Arial" w:cs="Arial"/>
          <w:color w:val="000000"/>
          <w:sz w:val="18"/>
          <w:szCs w:val="18"/>
        </w:rPr>
        <w:t>ID'@'%' IDENTIFIED BY '</w:t>
      </w:r>
      <w:r>
        <w:rPr>
          <w:rFonts w:ascii="Arial" w:hAnsi="Arial" w:cs="Arial"/>
          <w:color w:val="000000"/>
          <w:sz w:val="18"/>
          <w:szCs w:val="18"/>
        </w:rPr>
        <w:t>사용자패스워드</w:t>
      </w:r>
      <w:r>
        <w:rPr>
          <w:rFonts w:ascii="Arial" w:hAnsi="Arial" w:cs="Arial"/>
          <w:color w:val="000000"/>
          <w:sz w:val="18"/>
          <w:szCs w:val="18"/>
        </w:rPr>
        <w:t>';</w:t>
      </w:r>
    </w:p>
    <w:p w:rsidR="00F44348" w:rsidRDefault="00F44348" w:rsidP="00F44348">
      <w:pPr>
        <w:shd w:val="clear" w:color="auto" w:fill="EEEEEE"/>
        <w:rPr>
          <w:rFonts w:ascii="Arial" w:hAnsi="Arial" w:cs="Arial"/>
          <w:color w:val="666666"/>
          <w:sz w:val="21"/>
          <w:szCs w:val="21"/>
        </w:rPr>
      </w:pPr>
      <w:r>
        <w:rPr>
          <w:rFonts w:ascii="Arial" w:hAnsi="Arial" w:cs="Arial"/>
          <w:color w:val="000000"/>
          <w:sz w:val="18"/>
          <w:szCs w:val="18"/>
        </w:rPr>
        <w:t xml:space="preserve">$ mysql&gt; flush privileges; // </w:t>
      </w:r>
      <w:r>
        <w:rPr>
          <w:rFonts w:ascii="Arial" w:hAnsi="Arial" w:cs="Arial"/>
          <w:color w:val="000000"/>
          <w:sz w:val="18"/>
          <w:szCs w:val="18"/>
        </w:rPr>
        <w:t>권한</w:t>
      </w:r>
      <w:r>
        <w:rPr>
          <w:rFonts w:ascii="Arial" w:hAnsi="Arial" w:cs="Arial"/>
          <w:color w:val="000000"/>
          <w:sz w:val="18"/>
          <w:szCs w:val="18"/>
        </w:rPr>
        <w:t xml:space="preserve"> </w:t>
      </w:r>
      <w:r>
        <w:rPr>
          <w:rFonts w:ascii="Arial" w:hAnsi="Arial" w:cs="Arial"/>
          <w:color w:val="000000"/>
          <w:sz w:val="18"/>
          <w:szCs w:val="18"/>
        </w:rPr>
        <w:t>변경을</w:t>
      </w:r>
      <w:r>
        <w:rPr>
          <w:rFonts w:ascii="Arial" w:hAnsi="Arial" w:cs="Arial"/>
          <w:color w:val="000000"/>
          <w:sz w:val="18"/>
          <w:szCs w:val="18"/>
        </w:rPr>
        <w:t xml:space="preserve"> </w:t>
      </w:r>
      <w:r>
        <w:rPr>
          <w:rFonts w:ascii="Arial" w:hAnsi="Arial" w:cs="Arial"/>
          <w:color w:val="000000"/>
          <w:sz w:val="18"/>
          <w:szCs w:val="18"/>
        </w:rPr>
        <w:t>즉시</w:t>
      </w:r>
      <w:r>
        <w:rPr>
          <w:rFonts w:ascii="Arial" w:hAnsi="Arial" w:cs="Arial"/>
          <w:color w:val="000000"/>
          <w:sz w:val="18"/>
          <w:szCs w:val="18"/>
        </w:rPr>
        <w:t xml:space="preserve"> </w:t>
      </w:r>
      <w:r>
        <w:rPr>
          <w:rFonts w:ascii="Arial" w:hAnsi="Arial" w:cs="Arial"/>
          <w:color w:val="000000"/>
          <w:sz w:val="18"/>
          <w:szCs w:val="18"/>
        </w:rPr>
        <w:t>반영</w:t>
      </w:r>
    </w:p>
    <w:p w:rsidR="00F44348" w:rsidRDefault="00F44348" w:rsidP="00F44348">
      <w:pPr>
        <w:shd w:val="clear" w:color="auto" w:fill="FFFFFF"/>
        <w:rPr>
          <w:rFonts w:ascii="Arial" w:hAnsi="Arial" w:cs="Arial"/>
          <w:color w:val="666666"/>
          <w:sz w:val="21"/>
          <w:szCs w:val="21"/>
        </w:rPr>
      </w:pP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각</w:t>
      </w:r>
      <w:r>
        <w:rPr>
          <w:rFonts w:ascii="Arial" w:hAnsi="Arial" w:cs="Arial"/>
          <w:color w:val="000000"/>
          <w:sz w:val="18"/>
          <w:szCs w:val="18"/>
        </w:rPr>
        <w:t xml:space="preserve"> </w:t>
      </w:r>
      <w:r>
        <w:rPr>
          <w:rFonts w:ascii="Arial" w:hAnsi="Arial" w:cs="Arial"/>
          <w:color w:val="000000"/>
          <w:sz w:val="18"/>
          <w:szCs w:val="18"/>
        </w:rPr>
        <w:t>사용자계정으로</w:t>
      </w:r>
      <w:r>
        <w:rPr>
          <w:rFonts w:ascii="Arial" w:hAnsi="Arial" w:cs="Arial"/>
          <w:color w:val="000000"/>
          <w:sz w:val="18"/>
          <w:szCs w:val="18"/>
        </w:rPr>
        <w:t xml:space="preserve"> FTP</w:t>
      </w:r>
      <w:r>
        <w:rPr>
          <w:rFonts w:ascii="Arial" w:hAnsi="Arial" w:cs="Arial"/>
          <w:color w:val="000000"/>
          <w:sz w:val="18"/>
          <w:szCs w:val="18"/>
        </w:rPr>
        <w:t>를</w:t>
      </w:r>
      <w:r>
        <w:rPr>
          <w:rFonts w:ascii="Arial" w:hAnsi="Arial" w:cs="Arial"/>
          <w:color w:val="000000"/>
          <w:sz w:val="18"/>
          <w:szCs w:val="18"/>
        </w:rPr>
        <w:t xml:space="preserve"> </w:t>
      </w:r>
      <w:r>
        <w:rPr>
          <w:rFonts w:ascii="Arial" w:hAnsi="Arial" w:cs="Arial"/>
          <w:color w:val="000000"/>
          <w:sz w:val="18"/>
          <w:szCs w:val="18"/>
        </w:rPr>
        <w:t>통해서</w:t>
      </w:r>
      <w:r>
        <w:rPr>
          <w:rFonts w:ascii="Arial" w:hAnsi="Arial" w:cs="Arial"/>
          <w:color w:val="000000"/>
          <w:sz w:val="18"/>
          <w:szCs w:val="18"/>
        </w:rPr>
        <w:t xml:space="preserve"> </w:t>
      </w:r>
      <w:r>
        <w:rPr>
          <w:rFonts w:ascii="Arial" w:hAnsi="Arial" w:cs="Arial"/>
          <w:color w:val="000000"/>
          <w:sz w:val="18"/>
          <w:szCs w:val="18"/>
        </w:rPr>
        <w:t>계정공간으로</w:t>
      </w:r>
      <w:r>
        <w:rPr>
          <w:rFonts w:ascii="Arial" w:hAnsi="Arial" w:cs="Arial"/>
          <w:color w:val="000000"/>
          <w:sz w:val="18"/>
          <w:szCs w:val="18"/>
        </w:rPr>
        <w:t xml:space="preserve"> </w:t>
      </w:r>
      <w:r>
        <w:rPr>
          <w:rFonts w:ascii="Arial" w:hAnsi="Arial" w:cs="Arial"/>
          <w:color w:val="000000"/>
          <w:sz w:val="18"/>
          <w:szCs w:val="18"/>
        </w:rPr>
        <w:t>파일</w:t>
      </w:r>
      <w:r>
        <w:rPr>
          <w:rFonts w:ascii="Arial" w:hAnsi="Arial" w:cs="Arial"/>
          <w:color w:val="000000"/>
          <w:sz w:val="18"/>
          <w:szCs w:val="18"/>
        </w:rPr>
        <w:t xml:space="preserve"> </w:t>
      </w:r>
      <w:r>
        <w:rPr>
          <w:rFonts w:ascii="Arial" w:hAnsi="Arial" w:cs="Arial"/>
          <w:color w:val="000000"/>
          <w:sz w:val="18"/>
          <w:szCs w:val="18"/>
        </w:rPr>
        <w:t>전송도</w:t>
      </w:r>
      <w:r>
        <w:rPr>
          <w:rFonts w:ascii="Arial" w:hAnsi="Arial" w:cs="Arial"/>
          <w:color w:val="000000"/>
          <w:sz w:val="18"/>
          <w:szCs w:val="18"/>
        </w:rPr>
        <w:t xml:space="preserve"> </w:t>
      </w:r>
      <w:r>
        <w:rPr>
          <w:rFonts w:ascii="Arial" w:hAnsi="Arial" w:cs="Arial"/>
          <w:color w:val="000000"/>
          <w:sz w:val="18"/>
          <w:szCs w:val="18"/>
        </w:rPr>
        <w:t>가능하다</w:t>
      </w:r>
      <w:r>
        <w:rPr>
          <w:rFonts w:ascii="Arial" w:hAnsi="Arial" w:cs="Arial"/>
          <w:color w:val="000000"/>
          <w:sz w:val="18"/>
          <w:szCs w:val="18"/>
        </w:rPr>
        <w:t>.</w:t>
      </w:r>
    </w:p>
    <w:p w:rsidR="00F44348" w:rsidRDefault="00F44348" w:rsidP="00F44348">
      <w:pPr>
        <w:shd w:val="clear" w:color="auto" w:fill="FFFFFF"/>
        <w:rPr>
          <w:rFonts w:ascii="Arial" w:hAnsi="Arial" w:cs="Arial"/>
          <w:color w:val="666666"/>
          <w:sz w:val="21"/>
          <w:szCs w:val="21"/>
        </w:rPr>
      </w:pPr>
      <w:r>
        <w:rPr>
          <w:rFonts w:ascii="Arial" w:hAnsi="Arial" w:cs="Arial"/>
          <w:color w:val="000000"/>
          <w:sz w:val="18"/>
          <w:szCs w:val="18"/>
        </w:rPr>
        <w:t>이제</w:t>
      </w:r>
      <w:r>
        <w:rPr>
          <w:rFonts w:ascii="Arial" w:hAnsi="Arial" w:cs="Arial"/>
          <w:color w:val="000000"/>
          <w:sz w:val="18"/>
          <w:szCs w:val="18"/>
        </w:rPr>
        <w:t xml:space="preserve"> </w:t>
      </w:r>
      <w:r>
        <w:rPr>
          <w:rFonts w:ascii="Arial" w:hAnsi="Arial" w:cs="Arial"/>
          <w:color w:val="000000"/>
          <w:sz w:val="18"/>
          <w:szCs w:val="18"/>
        </w:rPr>
        <w:t>브라우저를</w:t>
      </w:r>
      <w:r>
        <w:rPr>
          <w:rFonts w:ascii="Arial" w:hAnsi="Arial" w:cs="Arial"/>
          <w:color w:val="000000"/>
          <w:sz w:val="18"/>
          <w:szCs w:val="18"/>
        </w:rPr>
        <w:t xml:space="preserve"> </w:t>
      </w:r>
      <w:r>
        <w:rPr>
          <w:rFonts w:ascii="Arial" w:hAnsi="Arial" w:cs="Arial"/>
          <w:color w:val="000000"/>
          <w:sz w:val="18"/>
          <w:szCs w:val="18"/>
        </w:rPr>
        <w:t>통해서</w:t>
      </w:r>
      <w:r>
        <w:rPr>
          <w:rFonts w:ascii="Arial" w:hAnsi="Arial" w:cs="Arial"/>
          <w:color w:val="000000"/>
          <w:sz w:val="18"/>
          <w:szCs w:val="18"/>
        </w:rPr>
        <w:t> </w:t>
      </w:r>
      <w:r>
        <w:rPr>
          <w:rFonts w:ascii="Arial" w:hAnsi="Arial" w:cs="Arial"/>
          <w:color w:val="000000"/>
          <w:sz w:val="21"/>
          <w:szCs w:val="21"/>
        </w:rPr>
        <w:t>http://</w:t>
      </w:r>
      <w:r>
        <w:rPr>
          <w:rFonts w:ascii="Arial" w:hAnsi="Arial" w:cs="Arial"/>
          <w:color w:val="000000"/>
          <w:sz w:val="21"/>
          <w:szCs w:val="21"/>
        </w:rPr>
        <w:t>서버</w:t>
      </w:r>
      <w:r>
        <w:rPr>
          <w:rFonts w:ascii="Arial" w:hAnsi="Arial" w:cs="Arial"/>
          <w:color w:val="000000"/>
          <w:sz w:val="21"/>
          <w:szCs w:val="21"/>
        </w:rPr>
        <w:t>IP</w:t>
      </w:r>
      <w:r>
        <w:rPr>
          <w:rFonts w:ascii="Arial" w:hAnsi="Arial" w:cs="Arial"/>
          <w:color w:val="000000"/>
          <w:sz w:val="21"/>
          <w:szCs w:val="21"/>
        </w:rPr>
        <w:t>주소</w:t>
      </w:r>
      <w:r>
        <w:rPr>
          <w:rFonts w:ascii="Arial" w:hAnsi="Arial" w:cs="Arial"/>
          <w:color w:val="000000"/>
          <w:sz w:val="21"/>
          <w:szCs w:val="21"/>
        </w:rPr>
        <w:t>/~</w:t>
      </w:r>
      <w:r>
        <w:rPr>
          <w:rFonts w:ascii="Arial" w:hAnsi="Arial" w:cs="Arial"/>
          <w:color w:val="000000"/>
          <w:sz w:val="21"/>
          <w:szCs w:val="21"/>
        </w:rPr>
        <w:t>사용자</w:t>
      </w:r>
      <w:r>
        <w:rPr>
          <w:rFonts w:ascii="Arial" w:hAnsi="Arial" w:cs="Arial"/>
          <w:color w:val="000000"/>
          <w:sz w:val="21"/>
          <w:szCs w:val="21"/>
        </w:rPr>
        <w:t xml:space="preserve">ID/ </w:t>
      </w:r>
      <w:r>
        <w:rPr>
          <w:rFonts w:ascii="Arial" w:hAnsi="Arial" w:cs="Arial"/>
          <w:color w:val="000000"/>
          <w:sz w:val="21"/>
          <w:szCs w:val="21"/>
        </w:rPr>
        <w:t>로</w:t>
      </w:r>
      <w:r>
        <w:rPr>
          <w:rFonts w:ascii="Arial" w:hAnsi="Arial" w:cs="Arial"/>
          <w:color w:val="000000"/>
          <w:sz w:val="21"/>
          <w:szCs w:val="21"/>
        </w:rPr>
        <w:t xml:space="preserve"> </w:t>
      </w:r>
      <w:r>
        <w:rPr>
          <w:rFonts w:ascii="Arial" w:hAnsi="Arial" w:cs="Arial"/>
          <w:color w:val="000000"/>
          <w:sz w:val="21"/>
          <w:szCs w:val="21"/>
        </w:rPr>
        <w:t>접속해보면</w:t>
      </w:r>
      <w:r>
        <w:rPr>
          <w:rFonts w:ascii="Arial" w:hAnsi="Arial" w:cs="Arial"/>
          <w:color w:val="000000"/>
          <w:sz w:val="21"/>
          <w:szCs w:val="21"/>
        </w:rPr>
        <w:t> </w:t>
      </w:r>
      <w:r>
        <w:rPr>
          <w:rFonts w:ascii="Arial" w:hAnsi="Arial" w:cs="Arial"/>
          <w:b/>
          <w:bCs/>
          <w:color w:val="000000"/>
          <w:sz w:val="18"/>
          <w:szCs w:val="18"/>
        </w:rPr>
        <w:t>It Works!</w:t>
      </w:r>
      <w:r>
        <w:rPr>
          <w:rFonts w:ascii="Arial" w:hAnsi="Arial" w:cs="Arial"/>
          <w:color w:val="000000"/>
          <w:sz w:val="18"/>
          <w:szCs w:val="18"/>
        </w:rPr>
        <w:t> </w:t>
      </w:r>
      <w:r>
        <w:rPr>
          <w:rFonts w:ascii="Arial" w:hAnsi="Arial" w:cs="Arial"/>
          <w:color w:val="000000"/>
          <w:sz w:val="18"/>
          <w:szCs w:val="18"/>
        </w:rPr>
        <w:t>라는</w:t>
      </w:r>
      <w:r>
        <w:rPr>
          <w:rFonts w:ascii="Arial" w:hAnsi="Arial" w:cs="Arial"/>
          <w:color w:val="000000"/>
          <w:sz w:val="18"/>
          <w:szCs w:val="18"/>
        </w:rPr>
        <w:t xml:space="preserve"> </w:t>
      </w:r>
      <w:r>
        <w:rPr>
          <w:rFonts w:ascii="Arial" w:hAnsi="Arial" w:cs="Arial"/>
          <w:color w:val="000000"/>
          <w:sz w:val="18"/>
          <w:szCs w:val="18"/>
        </w:rPr>
        <w:t>문구를</w:t>
      </w:r>
      <w:r>
        <w:rPr>
          <w:rFonts w:ascii="Arial" w:hAnsi="Arial" w:cs="Arial"/>
          <w:color w:val="000000"/>
          <w:sz w:val="18"/>
          <w:szCs w:val="18"/>
        </w:rPr>
        <w:t xml:space="preserve"> </w:t>
      </w:r>
      <w:r>
        <w:rPr>
          <w:rFonts w:ascii="Arial" w:hAnsi="Arial" w:cs="Arial"/>
          <w:color w:val="000000"/>
          <w:sz w:val="18"/>
          <w:szCs w:val="18"/>
        </w:rPr>
        <w:t>확인할</w:t>
      </w:r>
      <w:r>
        <w:rPr>
          <w:rFonts w:ascii="Arial" w:hAnsi="Arial" w:cs="Arial"/>
          <w:color w:val="000000"/>
          <w:sz w:val="18"/>
          <w:szCs w:val="18"/>
        </w:rPr>
        <w:t xml:space="preserve"> </w:t>
      </w:r>
      <w:r>
        <w:rPr>
          <w:rFonts w:ascii="Arial" w:hAnsi="Arial" w:cs="Arial"/>
          <w:color w:val="000000"/>
          <w:sz w:val="18"/>
          <w:szCs w:val="18"/>
        </w:rPr>
        <w:t>수</w:t>
      </w:r>
      <w:r>
        <w:rPr>
          <w:rFonts w:ascii="Arial" w:hAnsi="Arial" w:cs="Arial"/>
          <w:color w:val="000000"/>
          <w:sz w:val="18"/>
          <w:szCs w:val="18"/>
        </w:rPr>
        <w:t xml:space="preserve"> </w:t>
      </w:r>
      <w:r>
        <w:rPr>
          <w:rFonts w:ascii="Arial" w:hAnsi="Arial" w:cs="Arial"/>
          <w:color w:val="000000"/>
          <w:sz w:val="18"/>
          <w:szCs w:val="18"/>
        </w:rPr>
        <w:t>있다</w:t>
      </w:r>
      <w:r>
        <w:rPr>
          <w:rFonts w:ascii="Arial" w:hAnsi="Arial" w:cs="Arial"/>
          <w:color w:val="000000"/>
          <w:sz w:val="18"/>
          <w:szCs w:val="18"/>
        </w:rPr>
        <w:t>. </w:t>
      </w:r>
    </w:p>
    <w:p w:rsidR="00F44348" w:rsidRDefault="00F44348" w:rsidP="00F44348">
      <w:pPr>
        <w:shd w:val="clear" w:color="auto" w:fill="FFFFFF"/>
        <w:rPr>
          <w:rFonts w:ascii="Arial" w:hAnsi="Arial" w:cs="Arial"/>
          <w:color w:val="666666"/>
          <w:sz w:val="21"/>
          <w:szCs w:val="21"/>
        </w:rPr>
      </w:pPr>
      <w:r>
        <w:rPr>
          <w:rFonts w:ascii="Arial" w:hAnsi="Arial" w:cs="Arial"/>
          <w:i/>
          <w:iCs/>
          <w:color w:val="000000"/>
          <w:sz w:val="18"/>
          <w:szCs w:val="18"/>
        </w:rPr>
        <w:t>ex) http://192.168.219.199/~userid/</w:t>
      </w:r>
    </w:p>
    <w:p w:rsidR="00F44348" w:rsidRDefault="00F44348" w:rsidP="00F44348">
      <w:pPr>
        <w:rPr>
          <w:rFonts w:ascii="Arial" w:hAnsi="Arial" w:cs="Arial"/>
          <w:color w:val="666666"/>
          <w:sz w:val="21"/>
          <w:szCs w:val="21"/>
          <w:shd w:val="clear" w:color="auto" w:fill="FFFFFF"/>
        </w:rPr>
      </w:pPr>
      <w:r>
        <w:rPr>
          <w:rFonts w:ascii="Arial" w:hAnsi="Arial" w:cs="Arial"/>
          <w:color w:val="666666"/>
          <w:sz w:val="21"/>
          <w:szCs w:val="21"/>
        </w:rPr>
        <w:br/>
      </w:r>
      <w:r>
        <w:rPr>
          <w:rFonts w:ascii="Arial" w:hAnsi="Arial" w:cs="Arial"/>
          <w:color w:val="666666"/>
          <w:sz w:val="21"/>
          <w:szCs w:val="21"/>
        </w:rPr>
        <w:br/>
      </w:r>
      <w:r>
        <w:rPr>
          <w:rFonts w:ascii="Arial" w:hAnsi="Arial" w:cs="Arial"/>
          <w:color w:val="666666"/>
          <w:sz w:val="21"/>
          <w:szCs w:val="21"/>
          <w:shd w:val="clear" w:color="auto" w:fill="FFFFFF"/>
        </w:rPr>
        <w:t>출처</w:t>
      </w:r>
      <w:r>
        <w:rPr>
          <w:rFonts w:ascii="Arial" w:hAnsi="Arial" w:cs="Arial"/>
          <w:color w:val="666666"/>
          <w:sz w:val="21"/>
          <w:szCs w:val="21"/>
          <w:shd w:val="clear" w:color="auto" w:fill="FFFFFF"/>
        </w:rPr>
        <w:t>: </w:t>
      </w:r>
      <w:hyperlink r:id="rId101" w:history="1">
        <w:r>
          <w:rPr>
            <w:rStyle w:val="a8"/>
            <w:rFonts w:ascii="Arial" w:hAnsi="Arial" w:cs="Arial"/>
            <w:color w:val="333333"/>
            <w:sz w:val="21"/>
            <w:szCs w:val="21"/>
            <w:shd w:val="clear" w:color="auto" w:fill="FFFFFF"/>
          </w:rPr>
          <w:t>http://www.overfloweb.com/32</w:t>
        </w:r>
      </w:hyperlink>
      <w:r>
        <w:rPr>
          <w:rFonts w:ascii="Arial" w:hAnsi="Arial" w:cs="Arial"/>
          <w:color w:val="666666"/>
          <w:sz w:val="21"/>
          <w:szCs w:val="21"/>
          <w:shd w:val="clear" w:color="auto" w:fill="FFFFFF"/>
        </w:rPr>
        <w:t> [overfloweblog]</w:t>
      </w:r>
    </w:p>
    <w:p w:rsidR="006A0F73" w:rsidRDefault="006A0F73" w:rsidP="00F44348">
      <w:pPr>
        <w:rPr>
          <w:rFonts w:ascii="Arial" w:hAnsi="Arial" w:cs="Arial"/>
          <w:color w:val="666666"/>
          <w:sz w:val="21"/>
          <w:szCs w:val="21"/>
          <w:shd w:val="clear" w:color="auto" w:fill="FFFFFF"/>
        </w:rPr>
      </w:pPr>
    </w:p>
    <w:p w:rsidR="006A0F73" w:rsidRDefault="006A0F73" w:rsidP="00F44348">
      <w:pPr>
        <w:rPr>
          <w:rFonts w:ascii="Arial" w:hAnsi="Arial" w:cs="Arial"/>
          <w:color w:val="666666"/>
          <w:sz w:val="21"/>
          <w:szCs w:val="21"/>
          <w:shd w:val="clear" w:color="auto" w:fill="FFFFFF"/>
        </w:rPr>
      </w:pPr>
    </w:p>
    <w:p w:rsidR="006A0F73" w:rsidRDefault="006A0F73" w:rsidP="00F44348">
      <w:pPr>
        <w:rPr>
          <w:sz w:val="24"/>
          <w:szCs w:val="24"/>
        </w:rPr>
      </w:pPr>
    </w:p>
    <w:p w:rsidR="00F44348" w:rsidRDefault="00F44348">
      <w:pPr>
        <w:widowControl/>
        <w:wordWrap/>
        <w:autoSpaceDE/>
        <w:autoSpaceDN/>
        <w:jc w:val="left"/>
        <w:rPr>
          <w:sz w:val="24"/>
          <w:szCs w:val="24"/>
        </w:rPr>
      </w:pPr>
      <w:r>
        <w:rPr>
          <w:sz w:val="24"/>
          <w:szCs w:val="24"/>
        </w:rPr>
        <w:br w:type="page"/>
      </w:r>
    </w:p>
    <w:p w:rsidR="00F57C14" w:rsidRDefault="00F57C14">
      <w:pPr>
        <w:rPr>
          <w:sz w:val="24"/>
          <w:szCs w:val="24"/>
        </w:rPr>
      </w:pPr>
    </w:p>
    <w:p w:rsidR="00F57C14" w:rsidRDefault="00F57C14">
      <w:pPr>
        <w:rPr>
          <w:sz w:val="24"/>
          <w:szCs w:val="24"/>
        </w:rPr>
      </w:pPr>
    </w:p>
    <w:p w:rsidR="00D5464A" w:rsidRPr="004D5E59" w:rsidRDefault="00D5464A">
      <w:pPr>
        <w:rPr>
          <w:b/>
          <w:sz w:val="24"/>
          <w:szCs w:val="24"/>
        </w:rPr>
      </w:pPr>
      <w:r w:rsidRPr="004D5E59">
        <w:rPr>
          <w:rFonts w:hint="eastAsia"/>
          <w:b/>
          <w:sz w:val="24"/>
          <w:szCs w:val="24"/>
        </w:rPr>
        <w:t>3</w:t>
      </w:r>
      <w:r w:rsidR="004D5E59" w:rsidRPr="004D5E59">
        <w:rPr>
          <w:rFonts w:hint="eastAsia"/>
          <w:b/>
          <w:sz w:val="24"/>
          <w:szCs w:val="24"/>
        </w:rPr>
        <w:t>5</w:t>
      </w:r>
      <w:r w:rsidRPr="004D5E59">
        <w:rPr>
          <w:rFonts w:hint="eastAsia"/>
          <w:b/>
          <w:sz w:val="24"/>
          <w:szCs w:val="24"/>
        </w:rPr>
        <w:t>. Bitmnami설치</w:t>
      </w:r>
    </w:p>
    <w:p w:rsidR="002D1BDB" w:rsidRPr="002D1BDB" w:rsidRDefault="002D1BDB">
      <w:pPr>
        <w:rPr>
          <w:sz w:val="24"/>
          <w:szCs w:val="24"/>
        </w:rPr>
      </w:pPr>
    </w:p>
    <w:p w:rsidR="00D5464A" w:rsidRPr="002D1BDB" w:rsidRDefault="00D5464A" w:rsidP="00D5464A">
      <w:pPr>
        <w:pStyle w:val="a6"/>
        <w:shd w:val="clear" w:color="auto" w:fill="DBE8FB"/>
        <w:rPr>
          <w:rFonts w:asciiTheme="minorHAnsi" w:eastAsiaTheme="minorHAnsi" w:hAnsiTheme="minorHAnsi"/>
          <w:color w:val="000000"/>
        </w:rPr>
      </w:pPr>
      <w:r w:rsidRPr="002D1BDB">
        <w:rPr>
          <w:rFonts w:asciiTheme="minorHAnsi" w:eastAsiaTheme="minorHAnsi" w:hAnsiTheme="minorHAnsi"/>
          <w:color w:val="000000"/>
        </w:rPr>
        <w:t>https://bitnami.com/stack/lamp/installer</w:t>
      </w:r>
    </w:p>
    <w:p w:rsidR="00D5464A" w:rsidRDefault="00D5464A" w:rsidP="00D5464A">
      <w:pPr>
        <w:pStyle w:val="a6"/>
        <w:shd w:val="clear" w:color="auto" w:fill="F1F1F1"/>
        <w:rPr>
          <w:rFonts w:ascii="Noto Sans Korean" w:hAnsi="Noto Sans Korean" w:hint="eastAsia"/>
          <w:color w:val="000000"/>
          <w:sz w:val="21"/>
          <w:szCs w:val="21"/>
        </w:rPr>
      </w:pPr>
      <w:r>
        <w:rPr>
          <w:rFonts w:ascii="Noto Sans Korean" w:hAnsi="Noto Sans Korean" w:hint="eastAsia"/>
          <w:noProof/>
          <w:color w:val="000000"/>
          <w:sz w:val="21"/>
          <w:szCs w:val="21"/>
        </w:rPr>
        <w:drawing>
          <wp:inline distT="0" distB="0" distL="0" distR="0">
            <wp:extent cx="5133975" cy="2500979"/>
            <wp:effectExtent l="19050" t="0" r="9525" b="0"/>
            <wp:docPr id="29" name="그림 29" descr="http://cfile1.uf.tistory.com/image/2705523457985FC822D3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file1.uf.tistory.com/image/2705523457985FC822D36A"/>
                    <pic:cNvPicPr>
                      <a:picLocks noChangeAspect="1" noChangeArrowheads="1"/>
                    </pic:cNvPicPr>
                  </pic:nvPicPr>
                  <pic:blipFill>
                    <a:blip r:embed="rId102" cstate="print"/>
                    <a:srcRect/>
                    <a:stretch>
                      <a:fillRect/>
                    </a:stretch>
                  </pic:blipFill>
                  <pic:spPr bwMode="auto">
                    <a:xfrm>
                      <a:off x="0" y="0"/>
                      <a:ext cx="5133975" cy="2500979"/>
                    </a:xfrm>
                    <a:prstGeom prst="rect">
                      <a:avLst/>
                    </a:prstGeom>
                    <a:noFill/>
                    <a:ln w="9525">
                      <a:noFill/>
                      <a:miter lim="800000"/>
                      <a:headEnd/>
                      <a:tailEnd/>
                    </a:ln>
                  </pic:spPr>
                </pic:pic>
              </a:graphicData>
            </a:graphic>
          </wp:inline>
        </w:drawing>
      </w:r>
    </w:p>
    <w:p w:rsidR="00D5464A" w:rsidRPr="000600A0" w:rsidRDefault="00D5464A" w:rsidP="00D5464A">
      <w:pPr>
        <w:pStyle w:val="a6"/>
        <w:shd w:val="clear" w:color="auto" w:fill="F1F1F1"/>
        <w:rPr>
          <w:rFonts w:asciiTheme="minorHAnsi" w:eastAsiaTheme="minorHAnsi" w:hAnsiTheme="minorHAnsi"/>
          <w:color w:val="000000"/>
        </w:rPr>
      </w:pPr>
      <w:r w:rsidRPr="000600A0">
        <w:rPr>
          <w:rFonts w:asciiTheme="minorHAnsi" w:eastAsiaTheme="minorHAnsi" w:hAnsiTheme="minorHAnsi"/>
          <w:color w:val="000000"/>
        </w:rPr>
        <w:t>다운 받을 파일의 버튼을 오른쪽 클릭한 다음 링크 주소 복사를 한다.</w:t>
      </w:r>
      <w:r w:rsidR="002D1BDB" w:rsidRPr="000600A0">
        <w:rPr>
          <w:rFonts w:asciiTheme="minorHAnsi" w:eastAsiaTheme="minorHAnsi" w:hAnsiTheme="minorHAnsi" w:hint="eastAsia"/>
          <w:color w:val="000000"/>
        </w:rPr>
        <w:t xml:space="preserve"> </w:t>
      </w:r>
      <w:r w:rsidRPr="000600A0">
        <w:rPr>
          <w:rFonts w:asciiTheme="minorHAnsi" w:eastAsiaTheme="minorHAnsi" w:hAnsiTheme="minorHAnsi"/>
          <w:color w:val="000000"/>
        </w:rPr>
        <w:t>터미널 창으로 들어가 wget 명령어를 사용하여 다운받는다.wget 복사한 링크 주소 붙여넣기</w:t>
      </w:r>
    </w:p>
    <w:p w:rsidR="00D5464A" w:rsidRPr="000600A0" w:rsidRDefault="00D5464A" w:rsidP="00D5464A">
      <w:pPr>
        <w:pStyle w:val="a6"/>
        <w:shd w:val="clear" w:color="auto" w:fill="EEEEEE"/>
        <w:rPr>
          <w:rFonts w:asciiTheme="minorHAnsi" w:eastAsiaTheme="minorHAnsi" w:hAnsiTheme="minorHAnsi"/>
          <w:color w:val="000000"/>
        </w:rPr>
      </w:pPr>
      <w:r w:rsidRPr="000600A0">
        <w:rPr>
          <w:rFonts w:asciiTheme="minorHAnsi" w:eastAsiaTheme="minorHAnsi" w:hAnsiTheme="minorHAnsi"/>
          <w:color w:val="000000"/>
        </w:rPr>
        <w:t>wget https://bitnami.com/redirect/to/115313/bitnami-lampstack-5.6.24-0-linux-x64-installer.run</w:t>
      </w:r>
    </w:p>
    <w:p w:rsidR="00D5464A" w:rsidRDefault="00D5464A" w:rsidP="00D5464A">
      <w:pPr>
        <w:pStyle w:val="a6"/>
        <w:shd w:val="clear" w:color="auto" w:fill="F1F1F1"/>
        <w:rPr>
          <w:rFonts w:ascii="Noto Sans Korean" w:hAnsi="Noto Sans Korean" w:hint="eastAsia"/>
          <w:color w:val="000000"/>
          <w:sz w:val="21"/>
          <w:szCs w:val="21"/>
        </w:rPr>
      </w:pPr>
    </w:p>
    <w:p w:rsidR="00D5464A" w:rsidRDefault="00D5464A" w:rsidP="00D5464A">
      <w:pPr>
        <w:pStyle w:val="a6"/>
        <w:shd w:val="clear" w:color="auto" w:fill="F1F1F1"/>
        <w:jc w:val="center"/>
        <w:rPr>
          <w:rFonts w:ascii="Noto Sans Korean" w:hAnsi="Noto Sans Korean" w:hint="eastAsia"/>
          <w:color w:val="000000"/>
          <w:sz w:val="21"/>
          <w:szCs w:val="21"/>
        </w:rPr>
      </w:pPr>
      <w:r>
        <w:rPr>
          <w:rFonts w:ascii="Noto Sans Korean" w:hAnsi="Noto Sans Korean" w:hint="eastAsia"/>
          <w:noProof/>
          <w:color w:val="000000"/>
          <w:sz w:val="21"/>
          <w:szCs w:val="21"/>
        </w:rPr>
        <w:drawing>
          <wp:inline distT="0" distB="0" distL="0" distR="0">
            <wp:extent cx="5991225" cy="1610974"/>
            <wp:effectExtent l="19050" t="0" r="9525" b="0"/>
            <wp:docPr id="31" name="그림 31" descr="http://cfile28.uf.tistory.com/image/256CCA445798620C1DD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file28.uf.tistory.com/image/256CCA445798620C1DDE67"/>
                    <pic:cNvPicPr>
                      <a:picLocks noChangeAspect="1" noChangeArrowheads="1"/>
                    </pic:cNvPicPr>
                  </pic:nvPicPr>
                  <pic:blipFill>
                    <a:blip r:embed="rId103" cstate="print"/>
                    <a:srcRect/>
                    <a:stretch>
                      <a:fillRect/>
                    </a:stretch>
                  </pic:blipFill>
                  <pic:spPr bwMode="auto">
                    <a:xfrm>
                      <a:off x="0" y="0"/>
                      <a:ext cx="5991225" cy="1610974"/>
                    </a:xfrm>
                    <a:prstGeom prst="rect">
                      <a:avLst/>
                    </a:prstGeom>
                    <a:noFill/>
                    <a:ln w="9525">
                      <a:noFill/>
                      <a:miter lim="800000"/>
                      <a:headEnd/>
                      <a:tailEnd/>
                    </a:ln>
                  </pic:spPr>
                </pic:pic>
              </a:graphicData>
            </a:graphic>
          </wp:inline>
        </w:drawing>
      </w:r>
    </w:p>
    <w:p w:rsidR="00D5464A" w:rsidRPr="000600A0" w:rsidRDefault="00D5464A" w:rsidP="00D5464A">
      <w:pPr>
        <w:pStyle w:val="a6"/>
        <w:shd w:val="clear" w:color="auto" w:fill="F1F1F1"/>
        <w:rPr>
          <w:rFonts w:asciiTheme="minorHAnsi" w:eastAsiaTheme="minorHAnsi" w:hAnsiTheme="minorHAnsi"/>
          <w:color w:val="000000"/>
        </w:rPr>
      </w:pPr>
      <w:r w:rsidRPr="000600A0">
        <w:rPr>
          <w:rFonts w:asciiTheme="minorHAnsi" w:eastAsiaTheme="minorHAnsi" w:hAnsiTheme="minorHAnsi"/>
          <w:color w:val="000000"/>
        </w:rPr>
        <w:t>chmod 명령어를 사용하여 권한을 변경해 준다.</w:t>
      </w:r>
    </w:p>
    <w:p w:rsidR="00D5464A" w:rsidRPr="000600A0" w:rsidRDefault="00D5464A" w:rsidP="00542FCB">
      <w:pPr>
        <w:pStyle w:val="a6"/>
        <w:shd w:val="clear" w:color="auto" w:fill="EEEEEE"/>
        <w:rPr>
          <w:rFonts w:asciiTheme="minorHAnsi" w:eastAsiaTheme="minorHAnsi" w:hAnsiTheme="minorHAnsi"/>
          <w:color w:val="000000"/>
        </w:rPr>
      </w:pPr>
      <w:r w:rsidRPr="000600A0">
        <w:rPr>
          <w:rFonts w:asciiTheme="minorHAnsi" w:eastAsiaTheme="minorHAnsi" w:hAnsiTheme="minorHAnsi"/>
          <w:color w:val="000000"/>
        </w:rPr>
        <w:lastRenderedPageBreak/>
        <w:t>sudo chmod 7</w:t>
      </w:r>
      <w:r w:rsidR="002D1BDB" w:rsidRPr="000600A0">
        <w:rPr>
          <w:rFonts w:asciiTheme="minorHAnsi" w:eastAsiaTheme="minorHAnsi" w:hAnsiTheme="minorHAnsi" w:hint="eastAsia"/>
          <w:color w:val="000000"/>
        </w:rPr>
        <w:t>55</w:t>
      </w:r>
      <w:r w:rsidRPr="000600A0">
        <w:rPr>
          <w:rFonts w:asciiTheme="minorHAnsi" w:eastAsiaTheme="minorHAnsi" w:hAnsiTheme="minorHAnsi"/>
          <w:color w:val="000000"/>
        </w:rPr>
        <w:t xml:space="preserve"> bitnami-lampstack-5.6.24-0-linux-x64-installer.run</w:t>
      </w:r>
    </w:p>
    <w:p w:rsidR="00D5464A" w:rsidRPr="000600A0" w:rsidRDefault="00D5464A" w:rsidP="00D5464A">
      <w:pPr>
        <w:pStyle w:val="a6"/>
        <w:shd w:val="clear" w:color="auto" w:fill="F1F1F1"/>
        <w:rPr>
          <w:rFonts w:asciiTheme="minorHAnsi" w:eastAsiaTheme="minorHAnsi" w:hAnsiTheme="minorHAnsi"/>
          <w:color w:val="000000"/>
        </w:rPr>
      </w:pPr>
      <w:r w:rsidRPr="000600A0">
        <w:rPr>
          <w:rFonts w:asciiTheme="minorHAnsi" w:eastAsiaTheme="minorHAnsi" w:hAnsiTheme="minorHAnsi"/>
          <w:color w:val="000000"/>
        </w:rPr>
        <w:t>lamp를 설치 한다.</w:t>
      </w:r>
    </w:p>
    <w:p w:rsidR="00D5464A" w:rsidRPr="000600A0" w:rsidRDefault="00D5464A" w:rsidP="00D5464A">
      <w:pPr>
        <w:pStyle w:val="a6"/>
        <w:shd w:val="clear" w:color="auto" w:fill="EEEEEE"/>
        <w:rPr>
          <w:rFonts w:asciiTheme="minorHAnsi" w:eastAsiaTheme="minorHAnsi" w:hAnsiTheme="minorHAnsi"/>
          <w:color w:val="000000"/>
        </w:rPr>
      </w:pPr>
      <w:r w:rsidRPr="000600A0">
        <w:rPr>
          <w:rFonts w:asciiTheme="minorHAnsi" w:eastAsiaTheme="minorHAnsi" w:hAnsiTheme="minorHAnsi"/>
          <w:color w:val="000000"/>
        </w:rPr>
        <w:t>sudo ./bitnami-lampstack-5.6.24-0-linux-x64-installer.run </w:t>
      </w:r>
    </w:p>
    <w:p w:rsidR="00D5464A" w:rsidRPr="000600A0" w:rsidRDefault="00D5464A" w:rsidP="00D5464A">
      <w:pPr>
        <w:pStyle w:val="a6"/>
        <w:shd w:val="clear" w:color="auto" w:fill="F1F1F1"/>
        <w:rPr>
          <w:rFonts w:asciiTheme="minorHAnsi" w:eastAsiaTheme="minorHAnsi" w:hAnsiTheme="minorHAnsi"/>
          <w:color w:val="000000"/>
        </w:rPr>
      </w:pPr>
      <w:r w:rsidRPr="000600A0">
        <w:rPr>
          <w:rFonts w:asciiTheme="minorHAnsi" w:eastAsiaTheme="minorHAnsi" w:hAnsiTheme="minorHAnsi"/>
          <w:color w:val="000000"/>
        </w:rPr>
        <w:t>설치할 때 PhpMyAdmin을 제외한 나머지는 설치 하지 않는다. 전부 n 를 해준다.</w:t>
      </w:r>
    </w:p>
    <w:p w:rsidR="00D5464A" w:rsidRPr="000600A0" w:rsidRDefault="00D5464A" w:rsidP="00D5464A">
      <w:pPr>
        <w:pStyle w:val="a6"/>
        <w:shd w:val="clear" w:color="auto" w:fill="F1F1F1"/>
        <w:rPr>
          <w:rFonts w:asciiTheme="minorHAnsi" w:eastAsiaTheme="minorHAnsi" w:hAnsiTheme="minorHAnsi"/>
        </w:rPr>
      </w:pPr>
      <w:r w:rsidRPr="000600A0">
        <w:rPr>
          <w:rFonts w:asciiTheme="minorHAnsi" w:eastAsiaTheme="minorHAnsi" w:hAnsiTheme="minorHAnsi"/>
          <w:color w:val="000000"/>
        </w:rPr>
        <w:t>Bitnami의 설치 위치를 변경하지 않는다면 엔터 해준다. ( 기본은 /opt/lampstack-버전 )</w:t>
      </w:r>
    </w:p>
    <w:p w:rsidR="00D5464A" w:rsidRDefault="00D5464A" w:rsidP="00D5464A">
      <w:pPr>
        <w:pStyle w:val="a6"/>
        <w:shd w:val="clear" w:color="auto" w:fill="F1F1F1"/>
        <w:rPr>
          <w:rFonts w:ascii="Noto Sans Korean" w:hAnsi="Noto Sans Korean" w:hint="eastAsia"/>
          <w:color w:val="000000"/>
          <w:sz w:val="21"/>
          <w:szCs w:val="21"/>
        </w:rPr>
      </w:pPr>
    </w:p>
    <w:p w:rsidR="00D5464A" w:rsidRDefault="00D5464A" w:rsidP="000600A0">
      <w:pPr>
        <w:pStyle w:val="a6"/>
        <w:shd w:val="clear" w:color="auto" w:fill="F1F1F1"/>
        <w:jc w:val="center"/>
        <w:rPr>
          <w:rFonts w:ascii="Noto Sans Korean" w:hAnsi="Noto Sans Korean" w:hint="eastAsia"/>
          <w:color w:val="000000"/>
          <w:sz w:val="21"/>
          <w:szCs w:val="21"/>
        </w:rPr>
      </w:pPr>
      <w:r>
        <w:rPr>
          <w:rFonts w:ascii="Noto Sans Korean" w:hAnsi="Noto Sans Korean" w:hint="eastAsia"/>
          <w:noProof/>
          <w:color w:val="000000"/>
          <w:sz w:val="21"/>
          <w:szCs w:val="21"/>
        </w:rPr>
        <w:drawing>
          <wp:inline distT="0" distB="0" distL="0" distR="0">
            <wp:extent cx="3938108" cy="3353018"/>
            <wp:effectExtent l="19050" t="0" r="5242" b="0"/>
            <wp:docPr id="32" name="그림 32" descr="http://cfile4.uf.tistory.com/image/2674D74F579863DD321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cfile4.uf.tistory.com/image/2674D74F579863DD321D29"/>
                    <pic:cNvPicPr>
                      <a:picLocks noChangeAspect="1" noChangeArrowheads="1"/>
                    </pic:cNvPicPr>
                  </pic:nvPicPr>
                  <pic:blipFill>
                    <a:blip r:embed="rId104" cstate="print"/>
                    <a:srcRect/>
                    <a:stretch>
                      <a:fillRect/>
                    </a:stretch>
                  </pic:blipFill>
                  <pic:spPr bwMode="auto">
                    <a:xfrm>
                      <a:off x="0" y="0"/>
                      <a:ext cx="3938108" cy="3353018"/>
                    </a:xfrm>
                    <a:prstGeom prst="rect">
                      <a:avLst/>
                    </a:prstGeom>
                    <a:noFill/>
                    <a:ln w="9525">
                      <a:noFill/>
                      <a:miter lim="800000"/>
                      <a:headEnd/>
                      <a:tailEnd/>
                    </a:ln>
                  </pic:spPr>
                </pic:pic>
              </a:graphicData>
            </a:graphic>
          </wp:inline>
        </w:drawing>
      </w:r>
    </w:p>
    <w:p w:rsidR="00D5464A" w:rsidRPr="000600A0" w:rsidRDefault="00D5464A" w:rsidP="00D5464A">
      <w:pPr>
        <w:pStyle w:val="a6"/>
        <w:shd w:val="clear" w:color="auto" w:fill="F1F1F1"/>
        <w:rPr>
          <w:rFonts w:asciiTheme="minorHAnsi" w:eastAsiaTheme="minorHAnsi" w:hAnsiTheme="minorHAnsi"/>
          <w:color w:val="000000"/>
        </w:rPr>
      </w:pPr>
      <w:r w:rsidRPr="000600A0">
        <w:rPr>
          <w:rFonts w:asciiTheme="minorHAnsi" w:eastAsiaTheme="minorHAnsi" w:hAnsiTheme="minorHAnsi"/>
          <w:color w:val="000000"/>
        </w:rPr>
        <w:t>MySQL의 root 사용자의 비밀번호를 설정해 준다.</w:t>
      </w:r>
    </w:p>
    <w:p w:rsidR="00D5464A" w:rsidRDefault="00D5464A" w:rsidP="000600A0">
      <w:pPr>
        <w:pStyle w:val="a6"/>
        <w:shd w:val="clear" w:color="auto" w:fill="F1F1F1"/>
        <w:jc w:val="center"/>
        <w:rPr>
          <w:rFonts w:ascii="Noto Sans Korean" w:hAnsi="Noto Sans Korean" w:hint="eastAsia"/>
          <w:color w:val="000000"/>
          <w:sz w:val="21"/>
          <w:szCs w:val="21"/>
        </w:rPr>
      </w:pPr>
      <w:r>
        <w:rPr>
          <w:rFonts w:ascii="Noto Sans Korean" w:hAnsi="Noto Sans Korean" w:hint="eastAsia"/>
          <w:noProof/>
          <w:color w:val="000000"/>
          <w:sz w:val="21"/>
          <w:szCs w:val="21"/>
        </w:rPr>
        <w:lastRenderedPageBreak/>
        <w:drawing>
          <wp:inline distT="0" distB="0" distL="0" distR="0">
            <wp:extent cx="3886200" cy="1793204"/>
            <wp:effectExtent l="19050" t="0" r="0" b="0"/>
            <wp:docPr id="33" name="그림 33" descr="http://cfile25.uf.tistory.com/image/2574EC4F579863DE31CF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cfile25.uf.tistory.com/image/2574EC4F579863DE31CFF8"/>
                    <pic:cNvPicPr>
                      <a:picLocks noChangeAspect="1" noChangeArrowheads="1"/>
                    </pic:cNvPicPr>
                  </pic:nvPicPr>
                  <pic:blipFill>
                    <a:blip r:embed="rId105" cstate="print"/>
                    <a:srcRect/>
                    <a:stretch>
                      <a:fillRect/>
                    </a:stretch>
                  </pic:blipFill>
                  <pic:spPr bwMode="auto">
                    <a:xfrm>
                      <a:off x="0" y="0"/>
                      <a:ext cx="3886200" cy="1793204"/>
                    </a:xfrm>
                    <a:prstGeom prst="rect">
                      <a:avLst/>
                    </a:prstGeom>
                    <a:noFill/>
                    <a:ln w="9525">
                      <a:noFill/>
                      <a:miter lim="800000"/>
                      <a:headEnd/>
                      <a:tailEnd/>
                    </a:ln>
                  </pic:spPr>
                </pic:pic>
              </a:graphicData>
            </a:graphic>
          </wp:inline>
        </w:drawing>
      </w:r>
    </w:p>
    <w:p w:rsidR="00D5464A" w:rsidRPr="000600A0" w:rsidRDefault="00D5464A" w:rsidP="00D5464A">
      <w:pPr>
        <w:pStyle w:val="a6"/>
        <w:shd w:val="clear" w:color="auto" w:fill="F1F1F1"/>
        <w:rPr>
          <w:rFonts w:asciiTheme="minorHAnsi" w:eastAsiaTheme="minorHAnsi" w:hAnsiTheme="minorHAnsi"/>
          <w:color w:val="000000"/>
        </w:rPr>
      </w:pPr>
      <w:r w:rsidRPr="000600A0">
        <w:rPr>
          <w:rFonts w:asciiTheme="minorHAnsi" w:eastAsiaTheme="minorHAnsi" w:hAnsiTheme="minorHAnsi"/>
          <w:color w:val="000000"/>
        </w:rPr>
        <w:t>설치 완료하면 실행 시켜 준다</w:t>
      </w:r>
    </w:p>
    <w:p w:rsidR="00AE1242" w:rsidRPr="00AE1242" w:rsidRDefault="00D5464A" w:rsidP="00AE1242">
      <w:pPr>
        <w:pStyle w:val="a6"/>
        <w:shd w:val="clear" w:color="auto" w:fill="F1F1F1"/>
        <w:jc w:val="center"/>
        <w:rPr>
          <w:rFonts w:asciiTheme="minorHAnsi" w:eastAsiaTheme="minorHAnsi" w:hAnsiTheme="minorHAnsi" w:cs="Arial"/>
          <w:color w:val="333333"/>
        </w:rPr>
      </w:pPr>
      <w:r>
        <w:rPr>
          <w:rFonts w:ascii="Noto Sans Korean" w:hAnsi="Noto Sans Korean" w:hint="eastAsia"/>
          <w:noProof/>
          <w:color w:val="000000"/>
          <w:sz w:val="21"/>
          <w:szCs w:val="21"/>
        </w:rPr>
        <w:drawing>
          <wp:inline distT="0" distB="0" distL="0" distR="0">
            <wp:extent cx="5295900" cy="1777909"/>
            <wp:effectExtent l="19050" t="0" r="0" b="0"/>
            <wp:docPr id="34" name="그림 34" descr="http://cfile3.uf.tistory.com/image/2278C747579864FD19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file3.uf.tistory.com/image/2278C747579864FD193376"/>
                    <pic:cNvPicPr>
                      <a:picLocks noChangeAspect="1" noChangeArrowheads="1"/>
                    </pic:cNvPicPr>
                  </pic:nvPicPr>
                  <pic:blipFill>
                    <a:blip r:embed="rId106" cstate="print"/>
                    <a:srcRect/>
                    <a:stretch>
                      <a:fillRect/>
                    </a:stretch>
                  </pic:blipFill>
                  <pic:spPr bwMode="auto">
                    <a:xfrm>
                      <a:off x="0" y="0"/>
                      <a:ext cx="5295900" cy="1777909"/>
                    </a:xfrm>
                    <a:prstGeom prst="rect">
                      <a:avLst/>
                    </a:prstGeom>
                    <a:noFill/>
                    <a:ln w="9525">
                      <a:noFill/>
                      <a:miter lim="800000"/>
                      <a:headEnd/>
                      <a:tailEnd/>
                    </a:ln>
                  </pic:spPr>
                </pic:pic>
              </a:graphicData>
            </a:graphic>
          </wp:inline>
        </w:drawing>
      </w:r>
    </w:p>
    <w:p w:rsidR="00AE1242" w:rsidRDefault="00AE1242" w:rsidP="00AE1242">
      <w:pPr>
        <w:pStyle w:val="a6"/>
        <w:shd w:val="clear" w:color="auto" w:fill="FFFFFF"/>
        <w:spacing w:before="240" w:beforeAutospacing="0" w:after="240" w:afterAutospacing="0"/>
        <w:textAlignment w:val="baseline"/>
        <w:rPr>
          <w:rFonts w:asciiTheme="minorHAnsi" w:eastAsiaTheme="minorHAnsi" w:hAnsiTheme="minorHAnsi" w:cs="Arial"/>
          <w:color w:val="333333"/>
        </w:rPr>
      </w:pPr>
    </w:p>
    <w:p w:rsidR="00D5464A" w:rsidRDefault="00D5464A" w:rsidP="00AE1242">
      <w:pPr>
        <w:pStyle w:val="a6"/>
        <w:shd w:val="clear" w:color="auto" w:fill="FFFFFF"/>
        <w:spacing w:before="240" w:beforeAutospacing="0" w:after="240" w:afterAutospacing="0"/>
        <w:textAlignment w:val="baseline"/>
        <w:rPr>
          <w:rFonts w:asciiTheme="minorHAnsi" w:eastAsiaTheme="minorHAnsi" w:hAnsiTheme="minorHAnsi" w:cs="Arial"/>
          <w:color w:val="666666"/>
        </w:rPr>
      </w:pPr>
      <w:r w:rsidRPr="00AE1242">
        <w:rPr>
          <w:rFonts w:asciiTheme="minorHAnsi" w:eastAsiaTheme="minorHAnsi" w:hAnsiTheme="minorHAnsi" w:cs="Arial"/>
          <w:color w:val="333333"/>
        </w:rPr>
        <w:t>apache 설정 파일</w:t>
      </w:r>
      <w:r w:rsidR="00AE1242">
        <w:rPr>
          <w:rFonts w:asciiTheme="minorHAnsi" w:eastAsiaTheme="minorHAnsi" w:hAnsiTheme="minorHAnsi" w:cs="Arial" w:hint="eastAsia"/>
          <w:color w:val="333333"/>
        </w:rPr>
        <w:t xml:space="preserve"> : </w:t>
      </w:r>
      <w:r w:rsidRPr="00AE1242">
        <w:rPr>
          <w:rFonts w:asciiTheme="minorHAnsi" w:eastAsiaTheme="minorHAnsi" w:hAnsiTheme="minorHAnsi" w:cs="Arial"/>
          <w:color w:val="666666"/>
        </w:rPr>
        <w:t>Bitnami 설치경로/apache2/conf/httpd.conf</w:t>
      </w:r>
    </w:p>
    <w:p w:rsidR="00AE1242" w:rsidRPr="00AE1242" w:rsidRDefault="00AE1242" w:rsidP="00AE1242">
      <w:pPr>
        <w:pStyle w:val="a6"/>
        <w:shd w:val="clear" w:color="auto" w:fill="FFFFFF"/>
        <w:spacing w:before="240" w:beforeAutospacing="0" w:after="240" w:afterAutospacing="0"/>
        <w:textAlignment w:val="baseline"/>
        <w:rPr>
          <w:rFonts w:asciiTheme="minorHAnsi" w:eastAsiaTheme="minorHAnsi" w:hAnsiTheme="minorHAnsi" w:cs="Arial"/>
          <w:color w:val="666666"/>
        </w:rPr>
      </w:pPr>
      <w:r>
        <w:rPr>
          <w:rFonts w:asciiTheme="minorHAnsi" w:eastAsiaTheme="minorHAnsi" w:hAnsiTheme="minorHAnsi" w:cs="Arial" w:hint="eastAsia"/>
          <w:color w:val="666666"/>
        </w:rPr>
        <w:t xml:space="preserve">document root : </w:t>
      </w:r>
      <w:r w:rsidRPr="00AE1242">
        <w:rPr>
          <w:rFonts w:asciiTheme="minorHAnsi" w:eastAsiaTheme="minorHAnsi" w:hAnsiTheme="minorHAnsi" w:cs="Arial"/>
          <w:color w:val="666666"/>
        </w:rPr>
        <w:t>Bitnami 설치경로/apache2/</w:t>
      </w:r>
      <w:r>
        <w:rPr>
          <w:rFonts w:asciiTheme="minorHAnsi" w:eastAsiaTheme="minorHAnsi" w:hAnsiTheme="minorHAnsi" w:cs="Arial" w:hint="eastAsia"/>
          <w:color w:val="666666"/>
        </w:rPr>
        <w:t>htdocs/</w:t>
      </w:r>
    </w:p>
    <w:p w:rsidR="00A74F95" w:rsidRDefault="004D5E59">
      <w:pPr>
        <w:rPr>
          <w:b/>
          <w:sz w:val="24"/>
          <w:szCs w:val="24"/>
        </w:rPr>
      </w:pPr>
      <w:r>
        <w:rPr>
          <w:rFonts w:hint="eastAsia"/>
          <w:b/>
          <w:sz w:val="24"/>
          <w:szCs w:val="24"/>
        </w:rPr>
        <w:t>36.</w:t>
      </w:r>
      <w:r w:rsidR="00A74F95">
        <w:rPr>
          <w:rFonts w:hint="eastAsia"/>
          <w:b/>
          <w:sz w:val="24"/>
          <w:szCs w:val="24"/>
        </w:rPr>
        <w:t xml:space="preserve"> </w:t>
      </w:r>
      <w:r w:rsidR="00A74F95">
        <w:rPr>
          <w:b/>
          <w:sz w:val="24"/>
          <w:szCs w:val="24"/>
        </w:rPr>
        <w:t>server의</w:t>
      </w:r>
      <w:r w:rsidR="00A74F95">
        <w:rPr>
          <w:rFonts w:hint="eastAsia"/>
          <w:b/>
          <w:sz w:val="24"/>
          <w:szCs w:val="24"/>
        </w:rPr>
        <w:t xml:space="preserve"> IP가 변동되는 경우</w:t>
      </w:r>
    </w:p>
    <w:p w:rsidR="00A74F95" w:rsidRPr="00A74F95" w:rsidRDefault="00A74F95">
      <w:pPr>
        <w:rPr>
          <w:sz w:val="24"/>
          <w:szCs w:val="24"/>
        </w:rPr>
      </w:pPr>
      <w:r w:rsidRPr="00A74F95">
        <w:rPr>
          <w:rFonts w:hint="eastAsia"/>
          <w:sz w:val="24"/>
          <w:szCs w:val="24"/>
        </w:rPr>
        <w:t>1) IPv6로 변경되지 않도록 하는 방법</w:t>
      </w:r>
    </w:p>
    <w:p w:rsidR="00A74F95" w:rsidRPr="00A74F95" w:rsidRDefault="00A74F95" w:rsidP="00A74F95">
      <w:pPr>
        <w:pStyle w:val="a6"/>
        <w:shd w:val="clear" w:color="auto" w:fill="DBE8FB"/>
        <w:rPr>
          <w:rFonts w:ascii="맑은 고딕" w:eastAsia="맑은 고딕" w:hAnsi="맑은 고딕"/>
        </w:rPr>
      </w:pPr>
      <w:r w:rsidRPr="00A74F95">
        <w:rPr>
          <w:rFonts w:ascii="맑은 고딕" w:eastAsia="맑은 고딕" w:hAnsi="맑은 고딕" w:hint="eastAsia"/>
        </w:rPr>
        <w:t>cd /etc/default  </w:t>
      </w:r>
      <w:r w:rsidRPr="00A74F95">
        <w:rPr>
          <w:rStyle w:val="apple-converted-space"/>
          <w:rFonts w:ascii="맑은 고딕" w:eastAsia="맑은 고딕" w:hAnsi="맑은 고딕" w:hint="eastAsia"/>
        </w:rPr>
        <w:t> </w:t>
      </w:r>
    </w:p>
    <w:p w:rsidR="00A74F95" w:rsidRPr="00A74F95" w:rsidRDefault="00A74F95" w:rsidP="00A74F95">
      <w:pPr>
        <w:pStyle w:val="a6"/>
        <w:shd w:val="clear" w:color="auto" w:fill="FFFFFF"/>
        <w:rPr>
          <w:rFonts w:ascii="맑은 고딕" w:eastAsia="맑은 고딕" w:hAnsi="맑은 고딕"/>
        </w:rPr>
      </w:pPr>
      <w:r w:rsidRPr="00A74F95">
        <w:rPr>
          <w:rFonts w:ascii="맑은 고딕" w:eastAsia="맑은 고딕" w:hAnsi="맑은 고딕" w:hint="eastAsia"/>
        </w:rPr>
        <w:t>명령으로 해당 디렉토리로 이동. sudo vi grub  이나 sudo gedit grub , sudo nano grub  같은 명령으로 해당 파일을 수정. 수정해야 할 곳은</w:t>
      </w:r>
      <w:r w:rsidRPr="00A74F95">
        <w:rPr>
          <w:rStyle w:val="apple-converted-space"/>
          <w:rFonts w:ascii="맑은 고딕" w:eastAsia="맑은 고딕" w:hAnsi="맑은 고딕" w:hint="eastAsia"/>
        </w:rPr>
        <w:t> </w:t>
      </w:r>
    </w:p>
    <w:p w:rsidR="00A74F95" w:rsidRPr="00A74F95" w:rsidRDefault="00A74F95" w:rsidP="00A74F95">
      <w:pPr>
        <w:pStyle w:val="a6"/>
        <w:shd w:val="clear" w:color="auto" w:fill="DBE8FB"/>
        <w:rPr>
          <w:rFonts w:ascii="맑은 고딕" w:eastAsia="맑은 고딕" w:hAnsi="맑은 고딕"/>
        </w:rPr>
      </w:pPr>
      <w:r w:rsidRPr="00A74F95">
        <w:rPr>
          <w:rFonts w:ascii="맑은 고딕" w:eastAsia="맑은 고딕" w:hAnsi="맑은 고딕" w:hint="eastAsia"/>
        </w:rPr>
        <w:t>GRUB_CMDLINE_LINUX_DEFAULT="quiet splash ipv6.disable=1"</w:t>
      </w:r>
    </w:p>
    <w:p w:rsidR="00A74F95" w:rsidRPr="00A74F95" w:rsidRDefault="00A74F95" w:rsidP="00A74F95">
      <w:pPr>
        <w:pStyle w:val="a6"/>
        <w:shd w:val="clear" w:color="auto" w:fill="FFFFFF"/>
        <w:rPr>
          <w:rFonts w:ascii="맑은 고딕" w:eastAsia="맑은 고딕" w:hAnsi="맑은 고딕"/>
        </w:rPr>
      </w:pPr>
      <w:r>
        <w:rPr>
          <w:rFonts w:ascii="맑은 고딕" w:eastAsia="맑은 고딕" w:hAnsi="맑은 고딕" w:hint="eastAsia"/>
        </w:rPr>
        <w:t xml:space="preserve">다음, </w:t>
      </w:r>
      <w:r w:rsidRPr="00A74F95">
        <w:rPr>
          <w:rFonts w:ascii="맑은 고딕" w:eastAsia="맑은 고딕" w:hAnsi="맑은 고딕" w:hint="eastAsia"/>
        </w:rPr>
        <w:t xml:space="preserve">grub.cfg 를 생성해 </w:t>
      </w:r>
      <w:r>
        <w:rPr>
          <w:rFonts w:ascii="맑은 고딕" w:eastAsia="맑은 고딕" w:hAnsi="맑은 고딕" w:hint="eastAsia"/>
        </w:rPr>
        <w:t>준다</w:t>
      </w:r>
      <w:r w:rsidRPr="00A74F95">
        <w:rPr>
          <w:rFonts w:ascii="맑은 고딕" w:eastAsia="맑은 고딕" w:hAnsi="맑은 고딕" w:hint="eastAsia"/>
        </w:rPr>
        <w:t>.</w:t>
      </w:r>
    </w:p>
    <w:p w:rsidR="00A74F95" w:rsidRPr="00A74F95" w:rsidRDefault="00A74F95" w:rsidP="00A74F95">
      <w:pPr>
        <w:pStyle w:val="a6"/>
        <w:shd w:val="clear" w:color="auto" w:fill="DBE8FB"/>
        <w:rPr>
          <w:rFonts w:ascii="맑은 고딕" w:eastAsia="맑은 고딕" w:hAnsi="맑은 고딕"/>
        </w:rPr>
      </w:pPr>
      <w:r w:rsidRPr="00A74F95">
        <w:rPr>
          <w:rFonts w:ascii="맑은 고딕" w:eastAsia="맑은 고딕" w:hAnsi="맑은 고딕" w:hint="eastAsia"/>
        </w:rPr>
        <w:t>sudo grub-mkconfig -o /boot/grub/grub.cfg</w:t>
      </w:r>
    </w:p>
    <w:p w:rsidR="00A74F95" w:rsidRPr="00A74F95" w:rsidRDefault="00A74F95" w:rsidP="00A74F95">
      <w:pPr>
        <w:pStyle w:val="a6"/>
        <w:shd w:val="clear" w:color="auto" w:fill="FFFFFF"/>
        <w:rPr>
          <w:rFonts w:ascii="맑은 고딕" w:eastAsia="맑은 고딕" w:hAnsi="맑은 고딕"/>
        </w:rPr>
      </w:pPr>
      <w:r w:rsidRPr="00A74F95">
        <w:rPr>
          <w:rFonts w:ascii="맑은 고딕" w:eastAsia="맑은 고딕" w:hAnsi="맑은 고딕" w:hint="eastAsia"/>
        </w:rPr>
        <w:lastRenderedPageBreak/>
        <w:t>명령으로 해당 파일을 생성. 제대로 설정 되었는지 확인하려면, 재부팅시에 grub 이 실행되었을때 'e' 키를 눌러서 우리가 추가한 옵션이 잘 추가되어 있는지 확인</w:t>
      </w:r>
      <w:r w:rsidR="008F07E3">
        <w:rPr>
          <w:rFonts w:ascii="맑은 고딕" w:eastAsia="맑은 고딕" w:hAnsi="맑은 고딕" w:hint="eastAsia"/>
        </w:rPr>
        <w:t xml:space="preserve"> </w:t>
      </w:r>
      <w:r w:rsidRPr="00A74F95">
        <w:rPr>
          <w:rFonts w:ascii="맑은 고딕" w:eastAsia="맑은 고딕" w:hAnsi="맑은 고딕" w:hint="eastAsia"/>
        </w:rPr>
        <w:t>해 볼 수 있다.또한 ipv6 가 제대로 비활성화 되어있는지 확인해 보려면 부팅</w:t>
      </w:r>
      <w:r w:rsidR="008F07E3">
        <w:rPr>
          <w:rFonts w:ascii="맑은 고딕" w:eastAsia="맑은 고딕" w:hAnsi="맑은 고딕" w:hint="eastAsia"/>
        </w:rPr>
        <w:t xml:space="preserve"> </w:t>
      </w:r>
      <w:r w:rsidRPr="00A74F95">
        <w:rPr>
          <w:rFonts w:ascii="맑은 고딕" w:eastAsia="맑은 고딕" w:hAnsi="맑은 고딕" w:hint="eastAsia"/>
        </w:rPr>
        <w:t>후</w:t>
      </w:r>
      <w:r w:rsidR="008F07E3">
        <w:rPr>
          <w:rFonts w:ascii="맑은 고딕" w:eastAsia="맑은 고딕" w:hAnsi="맑은 고딕" w:hint="eastAsia"/>
        </w:rPr>
        <w:t xml:space="preserve"> </w:t>
      </w:r>
      <w:r w:rsidRPr="00A74F95">
        <w:rPr>
          <w:rFonts w:ascii="맑은 고딕" w:eastAsia="맑은 고딕" w:hAnsi="맑은 고딕" w:hint="eastAsia"/>
        </w:rPr>
        <w:t>에 '/proc/sys/net'  디렉토리를 확인해 보면 된다.원래는 여기에 'ipv6' 디렉토리가 있으나 위처럼 설정하고 확인해 보면 아예 ipv6</w:t>
      </w:r>
      <w:r w:rsidR="008F07E3">
        <w:rPr>
          <w:rFonts w:ascii="맑은 고딕" w:eastAsia="맑은 고딕" w:hAnsi="맑은 고딕" w:hint="eastAsia"/>
        </w:rPr>
        <w:t xml:space="preserve"> </w:t>
      </w:r>
      <w:r w:rsidRPr="00A74F95">
        <w:rPr>
          <w:rFonts w:ascii="맑은 고딕" w:eastAsia="맑은 고딕" w:hAnsi="맑은 고딕" w:hint="eastAsia"/>
        </w:rPr>
        <w:t>디렉토리가</w:t>
      </w:r>
      <w:r w:rsidR="008F07E3">
        <w:rPr>
          <w:rFonts w:ascii="맑은 고딕" w:eastAsia="맑은 고딕" w:hAnsi="맑은 고딕" w:hint="eastAsia"/>
        </w:rPr>
        <w:t xml:space="preserve"> </w:t>
      </w:r>
      <w:r w:rsidRPr="00A74F95">
        <w:rPr>
          <w:rFonts w:ascii="맑은 고딕" w:eastAsia="맑은 고딕" w:hAnsi="맑은 고딕" w:hint="eastAsia"/>
        </w:rPr>
        <w:t xml:space="preserve"> 존재하지 않는다. </w:t>
      </w:r>
    </w:p>
    <w:p w:rsidR="00A74F95" w:rsidRPr="008F07E3" w:rsidRDefault="00A74F95">
      <w:pPr>
        <w:rPr>
          <w:sz w:val="24"/>
          <w:szCs w:val="24"/>
        </w:rPr>
      </w:pPr>
      <w:r w:rsidRPr="008F07E3">
        <w:rPr>
          <w:rFonts w:hint="eastAsia"/>
          <w:sz w:val="24"/>
          <w:szCs w:val="24"/>
        </w:rPr>
        <w:t xml:space="preserve">2) 서버의 </w:t>
      </w:r>
      <w:r w:rsidRPr="008F07E3">
        <w:rPr>
          <w:sz w:val="24"/>
          <w:szCs w:val="24"/>
        </w:rPr>
        <w:t>Ethernet</w:t>
      </w:r>
      <w:r w:rsidRPr="008F07E3">
        <w:rPr>
          <w:rFonts w:hint="eastAsia"/>
          <w:sz w:val="24"/>
          <w:szCs w:val="24"/>
        </w:rPr>
        <w:t xml:space="preserve"> IP가 변경될 경우 </w:t>
      </w:r>
      <w:r w:rsidRPr="008F07E3">
        <w:rPr>
          <w:sz w:val="24"/>
          <w:szCs w:val="24"/>
        </w:rPr>
        <w:t>변경이</w:t>
      </w:r>
      <w:r w:rsidRPr="008F07E3">
        <w:rPr>
          <w:rFonts w:hint="eastAsia"/>
          <w:sz w:val="24"/>
          <w:szCs w:val="24"/>
        </w:rPr>
        <w:t xml:space="preserve"> 필요한 것들</w:t>
      </w:r>
    </w:p>
    <w:p w:rsidR="008F07E3" w:rsidRPr="008F07E3" w:rsidRDefault="00A74F95">
      <w:pPr>
        <w:rPr>
          <w:sz w:val="24"/>
          <w:szCs w:val="24"/>
        </w:rPr>
      </w:pPr>
      <w:r>
        <w:rPr>
          <w:rFonts w:hint="eastAsia"/>
          <w:b/>
          <w:sz w:val="24"/>
          <w:szCs w:val="24"/>
        </w:rPr>
        <w:t xml:space="preserve">   </w:t>
      </w:r>
      <w:r w:rsidR="008F07E3" w:rsidRPr="008F07E3">
        <w:rPr>
          <w:rFonts w:hint="eastAsia"/>
          <w:sz w:val="24"/>
          <w:szCs w:val="24"/>
        </w:rPr>
        <w:t>2-1) Web Server</w:t>
      </w:r>
      <w:r w:rsidR="008F07E3" w:rsidRPr="008F07E3">
        <w:rPr>
          <w:sz w:val="24"/>
          <w:szCs w:val="24"/>
        </w:rPr>
        <w:t>의</w:t>
      </w:r>
      <w:r w:rsidR="008F07E3" w:rsidRPr="008F07E3">
        <w:rPr>
          <w:rFonts w:hint="eastAsia"/>
          <w:sz w:val="24"/>
          <w:szCs w:val="24"/>
        </w:rPr>
        <w:t xml:space="preserve"> 주소: ifconfig, ip addr의 주소로 </w:t>
      </w:r>
    </w:p>
    <w:p w:rsidR="008F07E3" w:rsidRPr="008F07E3" w:rsidRDefault="008F07E3">
      <w:pPr>
        <w:rPr>
          <w:sz w:val="24"/>
          <w:szCs w:val="24"/>
        </w:rPr>
      </w:pPr>
      <w:r w:rsidRPr="008F07E3">
        <w:rPr>
          <w:rFonts w:hint="eastAsia"/>
          <w:sz w:val="24"/>
          <w:szCs w:val="24"/>
        </w:rPr>
        <w:t xml:space="preserve">   2-2) PhpMyadmin  : </w:t>
      </w:r>
    </w:p>
    <w:p w:rsidR="008F07E3" w:rsidRPr="008F07E3" w:rsidRDefault="008F07E3" w:rsidP="008F07E3">
      <w:pPr>
        <w:ind w:firstLineChars="400" w:firstLine="960"/>
        <w:rPr>
          <w:sz w:val="24"/>
          <w:szCs w:val="24"/>
        </w:rPr>
      </w:pPr>
      <w:r w:rsidRPr="008F07E3">
        <w:rPr>
          <w:rFonts w:hint="eastAsia"/>
          <w:sz w:val="24"/>
          <w:szCs w:val="24"/>
        </w:rPr>
        <w:t>- putty의 접속변경 : 변경된 서버 IP로 변경</w:t>
      </w:r>
    </w:p>
    <w:p w:rsidR="008F07E3" w:rsidRPr="008F07E3" w:rsidRDefault="008F07E3" w:rsidP="008F07E3">
      <w:pPr>
        <w:ind w:firstLineChars="400" w:firstLine="960"/>
        <w:rPr>
          <w:sz w:val="24"/>
          <w:szCs w:val="24"/>
        </w:rPr>
      </w:pPr>
      <w:r w:rsidRPr="008F07E3">
        <w:rPr>
          <w:rFonts w:hint="eastAsia"/>
          <w:sz w:val="24"/>
          <w:szCs w:val="24"/>
        </w:rPr>
        <w:t xml:space="preserve">- </w:t>
      </w:r>
      <w:r w:rsidRPr="008F07E3">
        <w:rPr>
          <w:sz w:val="24"/>
          <w:szCs w:val="24"/>
        </w:rPr>
        <w:t>http://127.0.0.1:8888/phpmyadmin/</w:t>
      </w:r>
    </w:p>
    <w:p w:rsidR="00A74F95" w:rsidRDefault="00A74F95">
      <w:pPr>
        <w:rPr>
          <w:b/>
          <w:sz w:val="24"/>
          <w:szCs w:val="24"/>
        </w:rPr>
      </w:pPr>
      <w:r>
        <w:rPr>
          <w:rFonts w:hint="eastAsia"/>
          <w:b/>
          <w:sz w:val="24"/>
          <w:szCs w:val="24"/>
        </w:rPr>
        <w:t xml:space="preserve">   </w:t>
      </w:r>
    </w:p>
    <w:p w:rsidR="003E3B85" w:rsidRPr="000600A0" w:rsidRDefault="00A74F95">
      <w:pPr>
        <w:rPr>
          <w:b/>
          <w:sz w:val="24"/>
          <w:szCs w:val="24"/>
        </w:rPr>
      </w:pPr>
      <w:r>
        <w:rPr>
          <w:rFonts w:hint="eastAsia"/>
          <w:b/>
          <w:sz w:val="24"/>
          <w:szCs w:val="24"/>
        </w:rPr>
        <w:t>3</w:t>
      </w:r>
      <w:r w:rsidR="004D5E59">
        <w:rPr>
          <w:rFonts w:hint="eastAsia"/>
          <w:b/>
          <w:sz w:val="24"/>
          <w:szCs w:val="24"/>
        </w:rPr>
        <w:t>7</w:t>
      </w:r>
      <w:r>
        <w:rPr>
          <w:rFonts w:hint="eastAsia"/>
          <w:b/>
          <w:sz w:val="24"/>
          <w:szCs w:val="24"/>
        </w:rPr>
        <w:t>.</w:t>
      </w:r>
      <w:r w:rsidR="002656D4" w:rsidRPr="000600A0">
        <w:rPr>
          <w:rFonts w:hint="eastAsia"/>
          <w:b/>
          <w:sz w:val="24"/>
          <w:szCs w:val="24"/>
        </w:rPr>
        <w:t xml:space="preserve"> 서버제어</w:t>
      </w:r>
    </w:p>
    <w:p w:rsidR="00084BC4" w:rsidRPr="004D5AE3" w:rsidRDefault="004D5AE3" w:rsidP="00077FFA">
      <w:pPr>
        <w:widowControl/>
        <w:shd w:val="clear" w:color="auto" w:fill="FFFFFF"/>
        <w:wordWrap/>
        <w:autoSpaceDE/>
        <w:autoSpaceDN/>
        <w:spacing w:before="160" w:after="120"/>
        <w:ind w:left="-360"/>
        <w:jc w:val="left"/>
        <w:rPr>
          <w:rFonts w:ascii="Helvetica" w:eastAsia="굴림" w:hAnsi="Helvetica" w:cs="굴림"/>
          <w:color w:val="2F3032"/>
          <w:kern w:val="0"/>
          <w:sz w:val="24"/>
          <w:szCs w:val="24"/>
        </w:rPr>
      </w:pPr>
      <w:r>
        <w:rPr>
          <w:rFonts w:ascii="Helvetica" w:eastAsia="굴림" w:hAnsi="Helvetica" w:cs="굴림" w:hint="eastAsia"/>
          <w:color w:val="2F3032"/>
          <w:kern w:val="0"/>
          <w:sz w:val="24"/>
          <w:szCs w:val="24"/>
        </w:rPr>
        <w:t xml:space="preserve">   </w:t>
      </w:r>
      <w:r w:rsidR="00B96A6D">
        <w:rPr>
          <w:rFonts w:ascii="Helvetica" w:eastAsia="굴림" w:hAnsi="Helvetica" w:cs="굴림" w:hint="eastAsia"/>
          <w:color w:val="2F3032"/>
          <w:kern w:val="0"/>
          <w:sz w:val="24"/>
          <w:szCs w:val="24"/>
        </w:rPr>
        <w:t xml:space="preserve">1) Apache, MySQl </w:t>
      </w:r>
      <w:r w:rsidR="00B96A6D">
        <w:rPr>
          <w:rFonts w:ascii="Helvetica" w:eastAsia="굴림" w:hAnsi="Helvetica" w:cs="굴림" w:hint="eastAsia"/>
          <w:color w:val="2F3032"/>
          <w:kern w:val="0"/>
          <w:sz w:val="24"/>
          <w:szCs w:val="24"/>
        </w:rPr>
        <w:t>기동</w:t>
      </w:r>
    </w:p>
    <w:p w:rsidR="004D5AE3" w:rsidRPr="00077FFA" w:rsidRDefault="004D5AE3" w:rsidP="00084BC4">
      <w:pPr>
        <w:widowControl/>
        <w:shd w:val="clear" w:color="auto" w:fill="323C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60"/>
        <w:jc w:val="left"/>
        <w:rPr>
          <w:rFonts w:eastAsiaTheme="minorHAnsi" w:cs="Courier New"/>
          <w:color w:val="DCDCDC"/>
          <w:kern w:val="0"/>
          <w:sz w:val="24"/>
          <w:szCs w:val="24"/>
        </w:rPr>
      </w:pPr>
      <w:r w:rsidRPr="00077FFA">
        <w:rPr>
          <w:rFonts w:eastAsiaTheme="minorHAnsi" w:cs="Courier New" w:hint="eastAsia"/>
          <w:color w:val="DCDCDC"/>
          <w:kern w:val="0"/>
          <w:sz w:val="24"/>
          <w:szCs w:val="24"/>
        </w:rPr>
        <w:t>sudo /opt/lampstack-5.6.30-1/ctlscript.sh start</w:t>
      </w:r>
    </w:p>
    <w:p w:rsidR="00084BC4" w:rsidRPr="00077FFA" w:rsidRDefault="00084BC4" w:rsidP="00084BC4">
      <w:pPr>
        <w:widowControl/>
        <w:shd w:val="clear" w:color="auto" w:fill="323C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60"/>
        <w:jc w:val="left"/>
        <w:rPr>
          <w:rFonts w:eastAsiaTheme="minorHAnsi" w:cs="Courier New"/>
          <w:color w:val="DCDCDC"/>
          <w:kern w:val="0"/>
          <w:sz w:val="24"/>
          <w:szCs w:val="24"/>
        </w:rPr>
      </w:pPr>
      <w:r w:rsidRPr="00077FFA">
        <w:rPr>
          <w:rFonts w:eastAsiaTheme="minorHAnsi" w:cs="Courier New"/>
          <w:color w:val="DCDCDC"/>
          <w:kern w:val="0"/>
          <w:sz w:val="24"/>
          <w:szCs w:val="24"/>
        </w:rPr>
        <w:t xml:space="preserve">sudo </w:t>
      </w:r>
      <w:r w:rsidR="004D5AE3" w:rsidRPr="00077FFA">
        <w:rPr>
          <w:rFonts w:eastAsiaTheme="minorHAnsi" w:cs="Courier New" w:hint="eastAsia"/>
          <w:color w:val="DCDCDC"/>
          <w:kern w:val="0"/>
          <w:sz w:val="24"/>
          <w:szCs w:val="24"/>
        </w:rPr>
        <w:t>/opt/lampstack-5.6.30-1/</w:t>
      </w:r>
      <w:r w:rsidRPr="00077FFA">
        <w:rPr>
          <w:rFonts w:eastAsiaTheme="minorHAnsi" w:cs="Courier New"/>
          <w:color w:val="DCDCDC"/>
          <w:kern w:val="0"/>
          <w:sz w:val="24"/>
          <w:szCs w:val="24"/>
        </w:rPr>
        <w:t>ctlscript.sh restart mysql</w:t>
      </w:r>
    </w:p>
    <w:p w:rsidR="00084BC4" w:rsidRPr="00077FFA" w:rsidRDefault="00084BC4" w:rsidP="00084BC4">
      <w:pPr>
        <w:widowControl/>
        <w:shd w:val="clear" w:color="auto" w:fill="323C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60"/>
        <w:jc w:val="left"/>
        <w:rPr>
          <w:rFonts w:eastAsiaTheme="minorHAnsi" w:cs="Courier New"/>
          <w:color w:val="DCDCDC"/>
          <w:kern w:val="0"/>
          <w:sz w:val="24"/>
          <w:szCs w:val="24"/>
        </w:rPr>
      </w:pPr>
      <w:r w:rsidRPr="00077FFA">
        <w:rPr>
          <w:rFonts w:eastAsiaTheme="minorHAnsi" w:cs="Courier New"/>
          <w:color w:val="DCDCDC"/>
          <w:kern w:val="0"/>
          <w:sz w:val="24"/>
          <w:szCs w:val="24"/>
        </w:rPr>
        <w:t xml:space="preserve">sudo </w:t>
      </w:r>
      <w:r w:rsidR="004D5AE3" w:rsidRPr="00077FFA">
        <w:rPr>
          <w:rFonts w:eastAsiaTheme="minorHAnsi" w:cs="Courier New" w:hint="eastAsia"/>
          <w:color w:val="DCDCDC"/>
          <w:kern w:val="0"/>
          <w:sz w:val="24"/>
          <w:szCs w:val="24"/>
        </w:rPr>
        <w:t>/opt/lampstack-5.6.30-1/</w:t>
      </w:r>
      <w:r w:rsidRPr="00077FFA">
        <w:rPr>
          <w:rFonts w:eastAsiaTheme="minorHAnsi" w:cs="Courier New"/>
          <w:color w:val="DCDCDC"/>
          <w:kern w:val="0"/>
          <w:sz w:val="24"/>
          <w:szCs w:val="24"/>
        </w:rPr>
        <w:t>ctlscript.sh restart apache</w:t>
      </w:r>
    </w:p>
    <w:p w:rsidR="00077FFA" w:rsidRPr="00084BC4" w:rsidRDefault="00077FFA" w:rsidP="00084BC4">
      <w:pPr>
        <w:widowControl/>
        <w:shd w:val="clear" w:color="auto" w:fill="323C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60"/>
        <w:jc w:val="left"/>
        <w:rPr>
          <w:rFonts w:ascii="Courier New" w:eastAsia="굴림체" w:hAnsi="Courier New" w:cs="Courier New"/>
          <w:color w:val="DCDCDC"/>
          <w:kern w:val="0"/>
          <w:sz w:val="22"/>
        </w:rPr>
      </w:pPr>
    </w:p>
    <w:p w:rsidR="00084BC4" w:rsidRPr="00084BC4" w:rsidRDefault="00077FFA" w:rsidP="00077FFA">
      <w:pPr>
        <w:widowControl/>
        <w:shd w:val="clear" w:color="auto" w:fill="FFFFFF"/>
        <w:wordWrap/>
        <w:autoSpaceDE/>
        <w:autoSpaceDN/>
        <w:spacing w:before="160" w:after="120"/>
        <w:ind w:left="-360"/>
        <w:jc w:val="left"/>
        <w:rPr>
          <w:rFonts w:ascii="Helvetica" w:eastAsia="굴림" w:hAnsi="Helvetica" w:cs="굴림"/>
          <w:color w:val="2F3032"/>
          <w:kern w:val="0"/>
          <w:sz w:val="24"/>
          <w:szCs w:val="24"/>
        </w:rPr>
      </w:pPr>
      <w:r>
        <w:rPr>
          <w:rFonts w:ascii="Helvetica" w:eastAsia="굴림" w:hAnsi="Helvetica" w:cs="굴림" w:hint="eastAsia"/>
          <w:color w:val="2F3032"/>
          <w:kern w:val="0"/>
          <w:sz w:val="24"/>
          <w:szCs w:val="24"/>
        </w:rPr>
        <w:t xml:space="preserve">   </w:t>
      </w:r>
      <w:r w:rsidR="00084BC4" w:rsidRPr="00084BC4">
        <w:rPr>
          <w:rFonts w:ascii="Helvetica" w:eastAsia="굴림" w:hAnsi="Helvetica" w:cs="굴림"/>
          <w:color w:val="2F3032"/>
          <w:kern w:val="0"/>
          <w:sz w:val="24"/>
          <w:szCs w:val="24"/>
        </w:rPr>
        <w:t>Obtain current status of all services:</w:t>
      </w:r>
    </w:p>
    <w:p w:rsidR="00084BC4" w:rsidRPr="00077FFA" w:rsidRDefault="00077FFA" w:rsidP="004D5AE3">
      <w:pPr>
        <w:widowControl/>
        <w:shd w:val="clear" w:color="auto" w:fill="323C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60"/>
        <w:jc w:val="left"/>
        <w:rPr>
          <w:rFonts w:eastAsiaTheme="minorHAnsi" w:cs="Courier New"/>
          <w:color w:val="DCDCDC"/>
          <w:kern w:val="0"/>
          <w:sz w:val="24"/>
          <w:szCs w:val="24"/>
        </w:rPr>
      </w:pPr>
      <w:r>
        <w:rPr>
          <w:rFonts w:eastAsiaTheme="minorHAnsi" w:cs="Courier New" w:hint="eastAsia"/>
          <w:color w:val="DCDCDC"/>
          <w:kern w:val="0"/>
          <w:sz w:val="24"/>
          <w:szCs w:val="24"/>
        </w:rPr>
        <w:t xml:space="preserve">sudo </w:t>
      </w:r>
      <w:r w:rsidR="004D5AE3" w:rsidRPr="00077FFA">
        <w:rPr>
          <w:rFonts w:eastAsiaTheme="minorHAnsi" w:cs="Courier New" w:hint="eastAsia"/>
          <w:color w:val="DCDCDC"/>
          <w:kern w:val="0"/>
          <w:sz w:val="24"/>
          <w:szCs w:val="24"/>
        </w:rPr>
        <w:t>/opt/lampstack-5.6.30-1/</w:t>
      </w:r>
      <w:r w:rsidR="00084BC4" w:rsidRPr="00077FFA">
        <w:rPr>
          <w:rFonts w:eastAsiaTheme="minorHAnsi" w:cs="Courier New"/>
          <w:color w:val="DCDCDC"/>
          <w:kern w:val="0"/>
          <w:sz w:val="24"/>
          <w:szCs w:val="24"/>
        </w:rPr>
        <w:t>ctlscript.sh status</w:t>
      </w:r>
    </w:p>
    <w:p w:rsidR="002656D4" w:rsidRPr="00292BF3" w:rsidRDefault="00292BF3">
      <w:pPr>
        <w:rPr>
          <w:sz w:val="24"/>
          <w:szCs w:val="24"/>
        </w:rPr>
      </w:pPr>
      <w:r>
        <w:rPr>
          <w:rFonts w:hint="eastAsia"/>
          <w:sz w:val="24"/>
          <w:szCs w:val="24"/>
        </w:rPr>
        <w:t xml:space="preserve">MYSQL </w:t>
      </w:r>
    </w:p>
    <w:p w:rsidR="00DF22D1" w:rsidRDefault="00292BF3" w:rsidP="00DF22D1">
      <w:pPr>
        <w:rPr>
          <w:rFonts w:ascii="Tahoma" w:hAnsi="Tahoma" w:cs="Tahoma"/>
          <w:color w:val="2A5D84"/>
          <w:sz w:val="32"/>
          <w:szCs w:val="32"/>
        </w:rPr>
      </w:pPr>
      <w:r>
        <w:rPr>
          <w:rFonts w:hint="eastAsia"/>
          <w:noProof/>
          <w:sz w:val="24"/>
          <w:szCs w:val="24"/>
        </w:rPr>
        <w:lastRenderedPageBreak/>
        <w:drawing>
          <wp:inline distT="0" distB="0" distL="0" distR="0">
            <wp:extent cx="5731510" cy="2247012"/>
            <wp:effectExtent l="1905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srcRect/>
                    <a:stretch>
                      <a:fillRect/>
                    </a:stretch>
                  </pic:blipFill>
                  <pic:spPr bwMode="auto">
                    <a:xfrm>
                      <a:off x="0" y="0"/>
                      <a:ext cx="5731510" cy="2247012"/>
                    </a:xfrm>
                    <a:prstGeom prst="rect">
                      <a:avLst/>
                    </a:prstGeom>
                    <a:noFill/>
                    <a:ln w="9525">
                      <a:noFill/>
                      <a:miter lim="800000"/>
                      <a:headEnd/>
                      <a:tailEnd/>
                    </a:ln>
                  </pic:spPr>
                </pic:pic>
              </a:graphicData>
            </a:graphic>
          </wp:inline>
        </w:drawing>
      </w:r>
    </w:p>
    <w:p w:rsidR="00DF22D1" w:rsidRDefault="00DF22D1" w:rsidP="00DF22D1">
      <w:pPr>
        <w:rPr>
          <w:rFonts w:ascii="Tahoma" w:hAnsi="Tahoma" w:cs="Tahoma"/>
          <w:color w:val="2A5D84"/>
          <w:sz w:val="32"/>
          <w:szCs w:val="32"/>
        </w:rPr>
      </w:pPr>
    </w:p>
    <w:p w:rsidR="00DF22D1" w:rsidRPr="00AE1242" w:rsidRDefault="00B96A6D" w:rsidP="00DF22D1">
      <w:pPr>
        <w:rPr>
          <w:rFonts w:eastAsiaTheme="minorHAnsi" w:cs="Tahoma"/>
          <w:sz w:val="24"/>
          <w:szCs w:val="24"/>
        </w:rPr>
      </w:pPr>
      <w:r w:rsidRPr="00AE1242">
        <w:rPr>
          <w:rFonts w:eastAsiaTheme="minorHAnsi" w:cs="Tahoma" w:hint="eastAsia"/>
          <w:sz w:val="24"/>
          <w:szCs w:val="24"/>
        </w:rPr>
        <w:t xml:space="preserve">2) </w:t>
      </w:r>
      <w:r w:rsidR="00DF22D1" w:rsidRPr="00AE1242">
        <w:rPr>
          <w:rFonts w:eastAsiaTheme="minorHAnsi" w:cs="Tahoma" w:hint="eastAsia"/>
          <w:sz w:val="24"/>
          <w:szCs w:val="24"/>
        </w:rPr>
        <w:t>putty로 ssh session을 열고  phpmyadmin</w:t>
      </w:r>
      <w:r w:rsidRPr="00AE1242">
        <w:rPr>
          <w:rFonts w:eastAsiaTheme="minorHAnsi" w:cs="Tahoma" w:hint="eastAsia"/>
          <w:sz w:val="24"/>
          <w:szCs w:val="24"/>
        </w:rPr>
        <w:t xml:space="preserve"> 접속</w:t>
      </w:r>
    </w:p>
    <w:p w:rsidR="00DF22D1" w:rsidRPr="00DF22D1" w:rsidRDefault="00DF22D1" w:rsidP="00DF22D1">
      <w:pPr>
        <w:rPr>
          <w:sz w:val="24"/>
          <w:szCs w:val="24"/>
        </w:rPr>
      </w:pPr>
    </w:p>
    <w:p w:rsidR="00DF22D1" w:rsidRPr="00AE1242" w:rsidRDefault="00DF22D1" w:rsidP="00DF22D1">
      <w:pPr>
        <w:pStyle w:val="a6"/>
        <w:shd w:val="clear" w:color="auto" w:fill="FFFFFF"/>
        <w:spacing w:before="160" w:beforeAutospacing="0" w:after="360" w:afterAutospacing="0"/>
        <w:rPr>
          <w:rFonts w:asciiTheme="minorHAnsi" w:eastAsiaTheme="minorHAnsi" w:hAnsiTheme="minorHAnsi"/>
          <w:color w:val="2F3032"/>
        </w:rPr>
      </w:pPr>
      <w:r w:rsidRPr="00AE1242">
        <w:rPr>
          <w:rFonts w:asciiTheme="minorHAnsi" w:eastAsiaTheme="minorHAnsi" w:hAnsiTheme="minorHAnsi"/>
          <w:color w:val="2F3032"/>
        </w:rPr>
        <w:t>To access the application using your Web browser, create an SSH tunnel, as described below.</w:t>
      </w:r>
    </w:p>
    <w:p w:rsidR="00DF22D1" w:rsidRPr="00AE1242" w:rsidRDefault="00DF22D1" w:rsidP="00AE1242">
      <w:pPr>
        <w:pStyle w:val="a6"/>
        <w:numPr>
          <w:ilvl w:val="0"/>
          <w:numId w:val="20"/>
        </w:numPr>
        <w:shd w:val="clear" w:color="auto" w:fill="FFFFFF"/>
        <w:tabs>
          <w:tab w:val="clear" w:pos="720"/>
          <w:tab w:val="num" w:pos="284"/>
        </w:tabs>
        <w:spacing w:before="160" w:beforeAutospacing="0" w:after="120" w:afterAutospacing="0"/>
        <w:ind w:left="0" w:firstLine="0"/>
        <w:rPr>
          <w:rFonts w:asciiTheme="minorHAnsi" w:eastAsiaTheme="minorHAnsi" w:hAnsiTheme="minorHAnsi"/>
          <w:color w:val="2F3032"/>
        </w:rPr>
      </w:pPr>
      <w:r w:rsidRPr="00AE1242">
        <w:rPr>
          <w:rFonts w:asciiTheme="minorHAnsi" w:eastAsiaTheme="minorHAnsi" w:hAnsiTheme="minorHAnsi"/>
          <w:color w:val="2F3032"/>
        </w:rPr>
        <w:t>Download PuTTY and make sure you can log in to the virtual machine console with it following the instructions in</w:t>
      </w:r>
      <w:r w:rsidRPr="00AE1242">
        <w:rPr>
          <w:rStyle w:val="apple-converted-space"/>
          <w:rFonts w:asciiTheme="minorHAnsi" w:eastAsiaTheme="minorHAnsi" w:hAnsiTheme="minorHAnsi"/>
          <w:color w:val="2F3032"/>
        </w:rPr>
        <w:t> </w:t>
      </w:r>
      <w:hyperlink r:id="rId108" w:anchor="how-to-connect-to-the-server-through-ssh" w:history="1">
        <w:r w:rsidRPr="00AE1242">
          <w:rPr>
            <w:rStyle w:val="a8"/>
            <w:rFonts w:asciiTheme="minorHAnsi" w:eastAsiaTheme="minorHAnsi" w:hAnsiTheme="minorHAnsi"/>
            <w:color w:val="3678AB"/>
          </w:rPr>
          <w:t>the FAQ</w:t>
        </w:r>
      </w:hyperlink>
      <w:r w:rsidRPr="00AE1242">
        <w:rPr>
          <w:rFonts w:asciiTheme="minorHAnsi" w:eastAsiaTheme="minorHAnsi" w:hAnsiTheme="minorHAnsi"/>
          <w:color w:val="2F3032"/>
        </w:rPr>
        <w:t>. Once you have confirmed you are able to log in successfully, log back out.</w:t>
      </w:r>
    </w:p>
    <w:p w:rsidR="00DF22D1" w:rsidRPr="00AE1242" w:rsidRDefault="00DF22D1" w:rsidP="00AE1242">
      <w:pPr>
        <w:pStyle w:val="a6"/>
        <w:numPr>
          <w:ilvl w:val="0"/>
          <w:numId w:val="20"/>
        </w:numPr>
        <w:shd w:val="clear" w:color="auto" w:fill="FFFFFF"/>
        <w:tabs>
          <w:tab w:val="clear" w:pos="720"/>
          <w:tab w:val="num" w:pos="284"/>
        </w:tabs>
        <w:spacing w:before="160" w:beforeAutospacing="0" w:after="120" w:afterAutospacing="0"/>
        <w:ind w:left="0" w:firstLine="0"/>
        <w:rPr>
          <w:rFonts w:asciiTheme="minorHAnsi" w:eastAsiaTheme="minorHAnsi" w:hAnsiTheme="minorHAnsi"/>
          <w:color w:val="2F3032"/>
        </w:rPr>
      </w:pPr>
      <w:r w:rsidRPr="00AE1242">
        <w:rPr>
          <w:rFonts w:asciiTheme="minorHAnsi" w:eastAsiaTheme="minorHAnsi" w:hAnsiTheme="minorHAnsi"/>
          <w:color w:val="2F3032"/>
        </w:rPr>
        <w:t>Reconnect to the virtual machine using PuTTY, this time adapting the steps to include an additional SSH tunnel. When configuring the new SSH session in PuTTY, additionally navigate to the "Connection -&gt; SSH -&gt; Tunnels" section and create a secure tunnel by forwarding port 80 on the virtual machine to port 8888 on the local host (127.0.0.1 or</w:t>
      </w:r>
      <w:r w:rsidRPr="00AE1242">
        <w:rPr>
          <w:rStyle w:val="apple-converted-space"/>
          <w:rFonts w:asciiTheme="minorHAnsi" w:eastAsiaTheme="minorHAnsi" w:hAnsiTheme="minorHAnsi"/>
          <w:color w:val="2F3032"/>
        </w:rPr>
        <w:t> </w:t>
      </w:r>
      <w:r w:rsidRPr="00AE1242">
        <w:rPr>
          <w:rStyle w:val="a9"/>
          <w:rFonts w:asciiTheme="minorHAnsi" w:eastAsiaTheme="minorHAnsi" w:hAnsiTheme="minorHAnsi"/>
          <w:color w:val="2F3032"/>
        </w:rPr>
        <w:t>localhost</w:t>
      </w:r>
      <w:r w:rsidRPr="00AE1242">
        <w:rPr>
          <w:rFonts w:asciiTheme="minorHAnsi" w:eastAsiaTheme="minorHAnsi" w:hAnsiTheme="minorHAnsi"/>
          <w:color w:val="2F3032"/>
        </w:rPr>
        <w:t>).</w:t>
      </w:r>
    </w:p>
    <w:p w:rsidR="00DF22D1" w:rsidRPr="00AE1242" w:rsidRDefault="00DF22D1" w:rsidP="00AE1242">
      <w:pPr>
        <w:pStyle w:val="a6"/>
        <w:numPr>
          <w:ilvl w:val="0"/>
          <w:numId w:val="20"/>
        </w:numPr>
        <w:shd w:val="clear" w:color="auto" w:fill="FFFFFF"/>
        <w:tabs>
          <w:tab w:val="clear" w:pos="720"/>
          <w:tab w:val="num" w:pos="284"/>
        </w:tabs>
        <w:spacing w:before="160" w:beforeAutospacing="0" w:after="120" w:afterAutospacing="0"/>
        <w:ind w:left="0" w:firstLine="0"/>
        <w:rPr>
          <w:rFonts w:asciiTheme="minorHAnsi" w:eastAsiaTheme="minorHAnsi" w:hAnsiTheme="minorHAnsi"/>
          <w:color w:val="2F3032"/>
        </w:rPr>
      </w:pPr>
      <w:r w:rsidRPr="00AE1242">
        <w:rPr>
          <w:rFonts w:asciiTheme="minorHAnsi" w:eastAsiaTheme="minorHAnsi" w:hAnsiTheme="minorHAnsi"/>
          <w:color w:val="2F3032"/>
        </w:rPr>
        <w:t>Click the "Add" button to add the secure tunnel configuration to the session. Here is an example:</w:t>
      </w:r>
    </w:p>
    <w:p w:rsidR="00DF22D1" w:rsidRDefault="00DF22D1" w:rsidP="00DF22D1">
      <w:pPr>
        <w:pStyle w:val="a6"/>
        <w:shd w:val="clear" w:color="auto" w:fill="FFFFFF"/>
        <w:spacing w:before="160" w:beforeAutospacing="0" w:after="120" w:afterAutospacing="0"/>
        <w:rPr>
          <w:rFonts w:ascii="Helvetica" w:hAnsi="Helvetica"/>
          <w:color w:val="2F3032"/>
        </w:rPr>
      </w:pPr>
      <w:r>
        <w:rPr>
          <w:rFonts w:ascii="Helvetica" w:hAnsi="Helvetica"/>
          <w:noProof/>
          <w:color w:val="3678AB"/>
        </w:rPr>
        <w:lastRenderedPageBreak/>
        <w:drawing>
          <wp:inline distT="0" distB="0" distL="0" distR="0">
            <wp:extent cx="4343400" cy="4143375"/>
            <wp:effectExtent l="19050" t="0" r="0" b="0"/>
            <wp:docPr id="18" name="그림 1" descr="PuTTY configuration">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TTY configuration">
                      <a:hlinkClick r:id="rId109"/>
                    </pic:cNvPr>
                    <pic:cNvPicPr>
                      <a:picLocks noChangeAspect="1" noChangeArrowheads="1"/>
                    </pic:cNvPicPr>
                  </pic:nvPicPr>
                  <pic:blipFill>
                    <a:blip r:embed="rId110" cstate="print"/>
                    <a:srcRect/>
                    <a:stretch>
                      <a:fillRect/>
                    </a:stretch>
                  </pic:blipFill>
                  <pic:spPr bwMode="auto">
                    <a:xfrm>
                      <a:off x="0" y="0"/>
                      <a:ext cx="4343400" cy="4143375"/>
                    </a:xfrm>
                    <a:prstGeom prst="rect">
                      <a:avLst/>
                    </a:prstGeom>
                    <a:noFill/>
                    <a:ln w="9525">
                      <a:noFill/>
                      <a:miter lim="800000"/>
                      <a:headEnd/>
                      <a:tailEnd/>
                    </a:ln>
                  </pic:spPr>
                </pic:pic>
              </a:graphicData>
            </a:graphic>
          </wp:inline>
        </w:drawing>
      </w:r>
    </w:p>
    <w:p w:rsidR="00DF22D1" w:rsidRPr="00AE1242" w:rsidRDefault="00DF22D1" w:rsidP="00AE1242">
      <w:pPr>
        <w:pStyle w:val="a6"/>
        <w:numPr>
          <w:ilvl w:val="0"/>
          <w:numId w:val="20"/>
        </w:numPr>
        <w:shd w:val="clear" w:color="auto" w:fill="FFFFFF"/>
        <w:tabs>
          <w:tab w:val="clear" w:pos="720"/>
          <w:tab w:val="num" w:pos="284"/>
        </w:tabs>
        <w:spacing w:before="160" w:beforeAutospacing="0" w:after="120" w:afterAutospacing="0"/>
        <w:ind w:left="0" w:firstLine="0"/>
        <w:rPr>
          <w:rFonts w:asciiTheme="minorHAnsi" w:eastAsiaTheme="minorHAnsi" w:hAnsiTheme="minorHAnsi"/>
          <w:color w:val="2F3032"/>
        </w:rPr>
      </w:pPr>
      <w:r w:rsidRPr="00AE1242">
        <w:rPr>
          <w:rFonts w:asciiTheme="minorHAnsi" w:eastAsiaTheme="minorHAnsi" w:hAnsiTheme="minorHAnsi"/>
          <w:color w:val="2F3032"/>
        </w:rPr>
        <w:t>Go back to the "Session" section and save your changes by clicking the "Save" button.</w:t>
      </w:r>
    </w:p>
    <w:p w:rsidR="00DF22D1" w:rsidRPr="00AE1242" w:rsidRDefault="00DF22D1" w:rsidP="00AE1242">
      <w:pPr>
        <w:pStyle w:val="a6"/>
        <w:numPr>
          <w:ilvl w:val="0"/>
          <w:numId w:val="20"/>
        </w:numPr>
        <w:shd w:val="clear" w:color="auto" w:fill="FFFFFF"/>
        <w:tabs>
          <w:tab w:val="clear" w:pos="720"/>
          <w:tab w:val="num" w:pos="284"/>
        </w:tabs>
        <w:spacing w:before="160" w:beforeAutospacing="0" w:after="120" w:afterAutospacing="0"/>
        <w:ind w:left="0" w:firstLine="0"/>
        <w:rPr>
          <w:rFonts w:asciiTheme="minorHAnsi" w:eastAsiaTheme="minorHAnsi" w:hAnsiTheme="minorHAnsi"/>
          <w:color w:val="2F3032"/>
        </w:rPr>
      </w:pPr>
      <w:r w:rsidRPr="00AE1242">
        <w:rPr>
          <w:rFonts w:asciiTheme="minorHAnsi" w:eastAsiaTheme="minorHAnsi" w:hAnsiTheme="minorHAnsi"/>
          <w:color w:val="2F3032"/>
        </w:rPr>
        <w:t>Click the "Open" button to open an SSH session to the virtual machine. The SSH session will now include a secure SSH tunnel between the two specified ports.</w:t>
      </w:r>
    </w:p>
    <w:p w:rsidR="00DF22D1" w:rsidRPr="00AE1242" w:rsidRDefault="00DF22D1" w:rsidP="00AE1242">
      <w:pPr>
        <w:pStyle w:val="a6"/>
        <w:shd w:val="clear" w:color="auto" w:fill="FFFFFF"/>
        <w:tabs>
          <w:tab w:val="num" w:pos="284"/>
        </w:tabs>
        <w:spacing w:before="160" w:beforeAutospacing="0" w:after="360" w:afterAutospacing="0"/>
        <w:rPr>
          <w:rFonts w:asciiTheme="minorHAnsi" w:eastAsiaTheme="minorHAnsi" w:hAnsiTheme="minorHAnsi"/>
          <w:color w:val="2F3032"/>
        </w:rPr>
      </w:pPr>
      <w:r w:rsidRPr="00AE1242">
        <w:rPr>
          <w:rFonts w:asciiTheme="minorHAnsi" w:eastAsiaTheme="minorHAnsi" w:hAnsiTheme="minorHAnsi"/>
          <w:color w:val="2F3032"/>
        </w:rPr>
        <w:t>While the tunnel is active, you should be able to access the phpMyAdmin console through the secure SSH tunnel you created, by browsing to</w:t>
      </w:r>
      <w:r w:rsidRPr="00AE1242">
        <w:rPr>
          <w:rStyle w:val="apple-converted-space"/>
          <w:rFonts w:asciiTheme="minorHAnsi" w:eastAsiaTheme="minorHAnsi" w:hAnsiTheme="minorHAnsi"/>
          <w:color w:val="2F3032"/>
        </w:rPr>
        <w:t> </w:t>
      </w:r>
      <w:r w:rsidR="006D7BBE">
        <w:rPr>
          <w:rStyle w:val="a9"/>
          <w:rFonts w:asciiTheme="minorHAnsi" w:eastAsiaTheme="minorHAnsi" w:hAnsiTheme="minorHAnsi"/>
          <w:color w:val="2F3032"/>
        </w:rPr>
        <w:t>ㅊㅇ</w:t>
      </w:r>
      <w:r w:rsidR="006D7BBE">
        <w:rPr>
          <w:rStyle w:val="a9"/>
          <w:rFonts w:asciiTheme="minorHAnsi" w:eastAsiaTheme="minorHAnsi" w:hAnsiTheme="minorHAnsi" w:hint="eastAsia"/>
          <w:color w:val="2F3032"/>
        </w:rPr>
        <w:t xml:space="preserve"> </w:t>
      </w:r>
    </w:p>
    <w:p w:rsidR="00DF22D1" w:rsidRPr="00AE1242" w:rsidRDefault="00DF22D1" w:rsidP="00AE1242">
      <w:pPr>
        <w:pStyle w:val="a6"/>
        <w:shd w:val="clear" w:color="auto" w:fill="FFFFFF"/>
        <w:tabs>
          <w:tab w:val="num" w:pos="284"/>
        </w:tabs>
        <w:spacing w:before="160" w:beforeAutospacing="0" w:after="360" w:afterAutospacing="0"/>
        <w:rPr>
          <w:rFonts w:asciiTheme="minorHAnsi" w:eastAsiaTheme="minorHAnsi" w:hAnsiTheme="minorHAnsi"/>
          <w:color w:val="2F3032"/>
        </w:rPr>
      </w:pPr>
      <w:r w:rsidRPr="00AE1242">
        <w:rPr>
          <w:rFonts w:asciiTheme="minorHAnsi" w:eastAsiaTheme="minorHAnsi" w:hAnsiTheme="minorHAnsi"/>
          <w:color w:val="2F3032"/>
        </w:rPr>
        <w:t>To log in, use username</w:t>
      </w:r>
      <w:r w:rsidRPr="00AE1242">
        <w:rPr>
          <w:rStyle w:val="apple-converted-space"/>
          <w:rFonts w:asciiTheme="minorHAnsi" w:eastAsiaTheme="minorHAnsi" w:hAnsiTheme="minorHAnsi"/>
          <w:color w:val="2F3032"/>
        </w:rPr>
        <w:t> </w:t>
      </w:r>
      <w:r w:rsidRPr="00AE1242">
        <w:rPr>
          <w:rStyle w:val="a9"/>
          <w:rFonts w:asciiTheme="minorHAnsi" w:eastAsiaTheme="minorHAnsi" w:hAnsiTheme="minorHAnsi"/>
          <w:color w:val="2F3032"/>
        </w:rPr>
        <w:t>root</w:t>
      </w:r>
      <w:r w:rsidRPr="00AE1242">
        <w:rPr>
          <w:rStyle w:val="apple-converted-space"/>
          <w:rFonts w:asciiTheme="minorHAnsi" w:eastAsiaTheme="minorHAnsi" w:hAnsiTheme="minorHAnsi"/>
          <w:color w:val="2F3032"/>
        </w:rPr>
        <w:t> </w:t>
      </w:r>
      <w:r w:rsidRPr="00AE1242">
        <w:rPr>
          <w:rFonts w:asciiTheme="minorHAnsi" w:eastAsiaTheme="minorHAnsi" w:hAnsiTheme="minorHAnsi"/>
          <w:color w:val="2F3032"/>
        </w:rPr>
        <w:t>for MySQL. The default password is</w:t>
      </w:r>
      <w:r w:rsidRPr="00AE1242">
        <w:rPr>
          <w:rStyle w:val="apple-converted-space"/>
          <w:rFonts w:asciiTheme="minorHAnsi" w:eastAsiaTheme="minorHAnsi" w:hAnsiTheme="minorHAnsi"/>
          <w:color w:val="2F3032"/>
        </w:rPr>
        <w:t> </w:t>
      </w:r>
      <w:r w:rsidRPr="00AE1242">
        <w:rPr>
          <w:rStyle w:val="a9"/>
          <w:rFonts w:asciiTheme="minorHAnsi" w:eastAsiaTheme="minorHAnsi" w:hAnsiTheme="minorHAnsi"/>
          <w:color w:val="2F3032"/>
        </w:rPr>
        <w:t>bitnami</w:t>
      </w:r>
      <w:r w:rsidRPr="00AE1242">
        <w:rPr>
          <w:rFonts w:asciiTheme="minorHAnsi" w:eastAsiaTheme="minorHAnsi" w:hAnsiTheme="minorHAnsi"/>
          <w:color w:val="2F3032"/>
        </w:rPr>
        <w:t>.</w:t>
      </w:r>
    </w:p>
    <w:p w:rsidR="00DF22D1" w:rsidRPr="00AE1242" w:rsidRDefault="00DF22D1" w:rsidP="00AE1242">
      <w:pPr>
        <w:pStyle w:val="a6"/>
        <w:shd w:val="clear" w:color="auto" w:fill="FFFFFF"/>
        <w:tabs>
          <w:tab w:val="num" w:pos="284"/>
        </w:tabs>
        <w:spacing w:before="160" w:beforeAutospacing="0" w:after="360" w:afterAutospacing="0"/>
        <w:rPr>
          <w:rFonts w:asciiTheme="minorHAnsi" w:eastAsiaTheme="minorHAnsi" w:hAnsiTheme="minorHAnsi"/>
          <w:color w:val="2F3032"/>
        </w:rPr>
      </w:pPr>
      <w:r w:rsidRPr="00AE1242">
        <w:rPr>
          <w:rFonts w:asciiTheme="minorHAnsi" w:eastAsiaTheme="minorHAnsi" w:hAnsiTheme="minorHAnsi"/>
          <w:color w:val="2F3032"/>
        </w:rPr>
        <w:t>If you are unable to access phpMyAdmin, verify that the SSH tunnel was created by checking the PuTTY event log (accessible via the "Event Log" menu):</w:t>
      </w:r>
    </w:p>
    <w:p w:rsidR="00DF22D1" w:rsidRDefault="00DF22D1" w:rsidP="00DF22D1">
      <w:pPr>
        <w:pStyle w:val="a6"/>
        <w:shd w:val="clear" w:color="auto" w:fill="FFFFFF"/>
        <w:spacing w:before="160" w:beforeAutospacing="0" w:after="360" w:afterAutospacing="0"/>
        <w:rPr>
          <w:rFonts w:ascii="Helvetica" w:hAnsi="Helvetica"/>
          <w:color w:val="2F3032"/>
        </w:rPr>
      </w:pPr>
      <w:r>
        <w:rPr>
          <w:rFonts w:ascii="Helvetica" w:hAnsi="Helvetica"/>
          <w:noProof/>
          <w:color w:val="3678AB"/>
        </w:rPr>
        <w:lastRenderedPageBreak/>
        <w:drawing>
          <wp:inline distT="0" distB="0" distL="0" distR="0">
            <wp:extent cx="4286250" cy="2057400"/>
            <wp:effectExtent l="19050" t="0" r="0" b="0"/>
            <wp:docPr id="16" name="그림 2" descr="PuTTY configuration">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TTY configuration">
                      <a:hlinkClick r:id="rId111"/>
                    </pic:cNvPr>
                    <pic:cNvPicPr>
                      <a:picLocks noChangeAspect="1" noChangeArrowheads="1"/>
                    </pic:cNvPicPr>
                  </pic:nvPicPr>
                  <pic:blipFill>
                    <a:blip r:embed="rId112" cstate="print"/>
                    <a:srcRect/>
                    <a:stretch>
                      <a:fillRect/>
                    </a:stretch>
                  </pic:blipFill>
                  <pic:spPr bwMode="auto">
                    <a:xfrm>
                      <a:off x="0" y="0"/>
                      <a:ext cx="4286250" cy="2057400"/>
                    </a:xfrm>
                    <a:prstGeom prst="rect">
                      <a:avLst/>
                    </a:prstGeom>
                    <a:noFill/>
                    <a:ln w="9525">
                      <a:noFill/>
                      <a:miter lim="800000"/>
                      <a:headEnd/>
                      <a:tailEnd/>
                    </a:ln>
                  </pic:spPr>
                </pic:pic>
              </a:graphicData>
            </a:graphic>
          </wp:inline>
        </w:drawing>
      </w:r>
    </w:p>
    <w:p w:rsidR="003E3B85" w:rsidRPr="003E3B85" w:rsidRDefault="00AE1242">
      <w:pPr>
        <w:rPr>
          <w:sz w:val="24"/>
          <w:szCs w:val="24"/>
        </w:rPr>
      </w:pPr>
      <w:r>
        <w:rPr>
          <w:rFonts w:hint="eastAsia"/>
          <w:sz w:val="24"/>
          <w:szCs w:val="24"/>
        </w:rPr>
        <w:t xml:space="preserve">3) </w:t>
      </w:r>
      <w:r w:rsidR="00DF22D1">
        <w:rPr>
          <w:rFonts w:hint="eastAsia"/>
          <w:sz w:val="24"/>
          <w:szCs w:val="24"/>
        </w:rPr>
        <w:t>web Browser에서 127.0.0.1:8888/phpmyadmin을 입력</w:t>
      </w:r>
      <w:r>
        <w:rPr>
          <w:rFonts w:hint="eastAsia"/>
          <w:sz w:val="24"/>
          <w:szCs w:val="24"/>
        </w:rPr>
        <w:t xml:space="preserve"> </w:t>
      </w:r>
      <w:r w:rsidR="00DF22D1">
        <w:rPr>
          <w:rFonts w:hint="eastAsia"/>
          <w:sz w:val="24"/>
          <w:szCs w:val="24"/>
        </w:rPr>
        <w:t>연결됨.</w:t>
      </w:r>
    </w:p>
    <w:p w:rsidR="00FE4F0C" w:rsidRDefault="00FE4F0C">
      <w:pPr>
        <w:rPr>
          <w:sz w:val="24"/>
          <w:szCs w:val="24"/>
        </w:rPr>
      </w:pPr>
    </w:p>
    <w:p w:rsidR="00FE4F0C" w:rsidRPr="004D5E59" w:rsidRDefault="00E55671">
      <w:pPr>
        <w:rPr>
          <w:b/>
          <w:sz w:val="24"/>
          <w:szCs w:val="24"/>
        </w:rPr>
      </w:pPr>
      <w:r w:rsidRPr="004D5E59">
        <w:rPr>
          <w:rFonts w:hint="eastAsia"/>
          <w:b/>
          <w:sz w:val="24"/>
          <w:szCs w:val="24"/>
        </w:rPr>
        <w:t>3</w:t>
      </w:r>
      <w:r w:rsidR="004D5E59" w:rsidRPr="004D5E59">
        <w:rPr>
          <w:rFonts w:hint="eastAsia"/>
          <w:b/>
          <w:sz w:val="24"/>
          <w:szCs w:val="24"/>
        </w:rPr>
        <w:t>8</w:t>
      </w:r>
      <w:r w:rsidRPr="004D5E59">
        <w:rPr>
          <w:rFonts w:hint="eastAsia"/>
          <w:b/>
          <w:sz w:val="24"/>
          <w:szCs w:val="24"/>
        </w:rPr>
        <w:t xml:space="preserve">. </w:t>
      </w:r>
      <w:r w:rsidR="00632A06" w:rsidRPr="004D5E59">
        <w:rPr>
          <w:rFonts w:hint="eastAsia"/>
          <w:b/>
          <w:sz w:val="24"/>
          <w:szCs w:val="24"/>
        </w:rPr>
        <w:t>SSH Key를 이용하여 Git로 전송하기</w:t>
      </w:r>
    </w:p>
    <w:p w:rsidR="00AE1242" w:rsidRDefault="00E55671" w:rsidP="00E55671">
      <w:pPr>
        <w:ind w:firstLineChars="150" w:firstLine="360"/>
        <w:rPr>
          <w:sz w:val="24"/>
          <w:szCs w:val="24"/>
        </w:rPr>
      </w:pPr>
      <w:r>
        <w:rPr>
          <w:sz w:val="24"/>
          <w:szCs w:val="24"/>
        </w:rPr>
        <w:t>G</w:t>
      </w:r>
      <w:r>
        <w:rPr>
          <w:rFonts w:hint="eastAsia"/>
          <w:sz w:val="24"/>
          <w:szCs w:val="24"/>
        </w:rPr>
        <w:t xml:space="preserve">it bash에서 ssh-keygen : </w:t>
      </w:r>
    </w:p>
    <w:p w:rsidR="00E55671" w:rsidRPr="00E55671" w:rsidRDefault="00E55671" w:rsidP="00E55671">
      <w:pPr>
        <w:ind w:firstLineChars="150" w:firstLine="360"/>
        <w:rPr>
          <w:sz w:val="24"/>
          <w:szCs w:val="24"/>
        </w:rPr>
      </w:pPr>
      <w:r>
        <w:rPr>
          <w:rFonts w:hint="eastAsia"/>
          <w:sz w:val="24"/>
          <w:szCs w:val="24"/>
        </w:rPr>
        <w:t>c:/user/.ssh/rsa-pub에서</w:t>
      </w:r>
      <w:r w:rsidRPr="00E55671">
        <w:rPr>
          <w:sz w:val="24"/>
          <w:szCs w:val="24"/>
        </w:rPr>
        <w:t xml:space="preserve"> </w:t>
      </w:r>
      <w:r>
        <w:rPr>
          <w:sz w:val="24"/>
          <w:szCs w:val="24"/>
        </w:rPr>
        <w:t>R</w:t>
      </w:r>
      <w:r>
        <w:rPr>
          <w:rFonts w:hint="eastAsia"/>
          <w:sz w:val="24"/>
          <w:szCs w:val="24"/>
        </w:rPr>
        <w:t>sa-pub를 copy하여 github에 setup에서 등록</w:t>
      </w:r>
    </w:p>
    <w:p w:rsidR="00AE1242" w:rsidRDefault="00AE1242">
      <w:pPr>
        <w:rPr>
          <w:sz w:val="24"/>
          <w:szCs w:val="24"/>
        </w:rPr>
      </w:pPr>
    </w:p>
    <w:p w:rsidR="00AE1242" w:rsidRDefault="00AE1242">
      <w:pPr>
        <w:rPr>
          <w:sz w:val="24"/>
          <w:szCs w:val="24"/>
        </w:rPr>
      </w:pPr>
    </w:p>
    <w:p w:rsidR="00AE1242" w:rsidRDefault="00AE1242">
      <w:pPr>
        <w:rPr>
          <w:sz w:val="24"/>
          <w:szCs w:val="24"/>
        </w:rPr>
      </w:pPr>
    </w:p>
    <w:p w:rsidR="00AE1242" w:rsidRDefault="00AE1242">
      <w:pPr>
        <w:rPr>
          <w:sz w:val="24"/>
          <w:szCs w:val="24"/>
        </w:rPr>
      </w:pPr>
    </w:p>
    <w:p w:rsidR="00AE1242" w:rsidRDefault="00AE1242">
      <w:pPr>
        <w:rPr>
          <w:sz w:val="24"/>
          <w:szCs w:val="24"/>
        </w:rPr>
      </w:pPr>
    </w:p>
    <w:p w:rsidR="00AE1242" w:rsidRDefault="00AE1242">
      <w:pPr>
        <w:rPr>
          <w:sz w:val="24"/>
          <w:szCs w:val="24"/>
        </w:rPr>
      </w:pPr>
    </w:p>
    <w:p w:rsidR="00AE1242" w:rsidRDefault="00AE1242">
      <w:pPr>
        <w:rPr>
          <w:sz w:val="24"/>
          <w:szCs w:val="24"/>
        </w:rPr>
      </w:pPr>
    </w:p>
    <w:p w:rsidR="00AE1242" w:rsidRDefault="00AE1242">
      <w:pPr>
        <w:rPr>
          <w:sz w:val="24"/>
          <w:szCs w:val="24"/>
        </w:rPr>
      </w:pPr>
    </w:p>
    <w:p w:rsidR="00FE4F0C" w:rsidRPr="00FE4F0C" w:rsidRDefault="00FE4F0C">
      <w:pPr>
        <w:rPr>
          <w:sz w:val="24"/>
          <w:szCs w:val="24"/>
        </w:rPr>
      </w:pPr>
    </w:p>
    <w:p w:rsidR="00A74F8E" w:rsidRDefault="00A74F8E">
      <w:pPr>
        <w:rPr>
          <w:szCs w:val="20"/>
        </w:rPr>
      </w:pPr>
    </w:p>
    <w:p w:rsidR="00A74F8E" w:rsidRDefault="00A74F8E">
      <w:pPr>
        <w:rPr>
          <w:szCs w:val="20"/>
        </w:rPr>
      </w:pPr>
    </w:p>
    <w:p w:rsidR="00A74F8E" w:rsidRDefault="00A74F8E">
      <w:pPr>
        <w:rPr>
          <w:szCs w:val="20"/>
        </w:rPr>
      </w:pPr>
    </w:p>
    <w:p w:rsidR="00A74F8E" w:rsidRDefault="00A74F8E">
      <w:pPr>
        <w:rPr>
          <w:szCs w:val="20"/>
        </w:rPr>
      </w:pPr>
    </w:p>
    <w:p w:rsidR="00A74F8E" w:rsidRDefault="00A74F8E">
      <w:pPr>
        <w:rPr>
          <w:szCs w:val="20"/>
        </w:rPr>
      </w:pPr>
    </w:p>
    <w:p w:rsidR="00A74F8E" w:rsidRDefault="00A74F8E">
      <w:pPr>
        <w:rPr>
          <w:szCs w:val="20"/>
        </w:rPr>
      </w:pPr>
    </w:p>
    <w:p w:rsidR="00F35CD0" w:rsidRDefault="00F35CD0">
      <w:pPr>
        <w:rPr>
          <w:szCs w:val="20"/>
        </w:rPr>
      </w:pPr>
    </w:p>
    <w:p w:rsidR="003B3AEF" w:rsidRDefault="003B3AEF">
      <w:pPr>
        <w:rPr>
          <w:szCs w:val="20"/>
        </w:rPr>
      </w:pPr>
    </w:p>
    <w:p w:rsidR="003B3AEF" w:rsidRDefault="003B3AEF">
      <w:pPr>
        <w:rPr>
          <w:szCs w:val="20"/>
        </w:rPr>
      </w:pPr>
    </w:p>
    <w:p w:rsidR="003B3AEF" w:rsidRDefault="003B3AEF">
      <w:pPr>
        <w:rPr>
          <w:szCs w:val="20"/>
        </w:rPr>
      </w:pPr>
    </w:p>
    <w:p w:rsidR="003B3AEF" w:rsidRDefault="003B3AEF">
      <w:pPr>
        <w:rPr>
          <w:szCs w:val="20"/>
        </w:rPr>
      </w:pPr>
    </w:p>
    <w:p w:rsidR="003B3AEF" w:rsidRDefault="003B3AEF">
      <w:pPr>
        <w:rPr>
          <w:szCs w:val="20"/>
        </w:rPr>
      </w:pPr>
    </w:p>
    <w:p w:rsidR="003B3AEF" w:rsidRPr="003B3AEF" w:rsidRDefault="00C9062D" w:rsidP="003B3AEF">
      <w:pPr>
        <w:pStyle w:val="2"/>
        <w:pBdr>
          <w:bottom w:val="single" w:sz="6" w:space="15" w:color="DADADA"/>
        </w:pBdr>
        <w:spacing w:before="300"/>
        <w:rPr>
          <w:rFonts w:ascii="나눔명조" w:eastAsia="나눔명조" w:hAnsi="나눔명조"/>
          <w:b/>
          <w:sz w:val="28"/>
          <w:szCs w:val="30"/>
        </w:rPr>
      </w:pPr>
      <w:hyperlink r:id="rId113" w:history="1">
        <w:r w:rsidR="003B3AEF" w:rsidRPr="003B3AEF">
          <w:rPr>
            <w:rStyle w:val="a8"/>
            <w:rFonts w:ascii="나눔명조" w:eastAsia="나눔명조" w:hAnsi="나눔명조"/>
            <w:b/>
            <w:bCs/>
            <w:color w:val="333333"/>
            <w:sz w:val="28"/>
            <w:szCs w:val="30"/>
            <w:u w:val="none"/>
          </w:rPr>
          <w:t>Ubuntu 16.04 | root 계정으로 로그인하기, root 계정으로 ssh 접속하기</w:t>
        </w:r>
      </w:hyperlink>
    </w:p>
    <w:p w:rsidR="003B3AEF" w:rsidRPr="003B3AEF" w:rsidRDefault="003B3AEF" w:rsidP="003B3AEF">
      <w:pPr>
        <w:pStyle w:val="a6"/>
        <w:rPr>
          <w:rFonts w:ascii="나눔명조" w:eastAsia="나눔명조" w:hAnsi="나눔명조" w:cs="Arial"/>
          <w:color w:val="333333"/>
          <w:sz w:val="22"/>
          <w:szCs w:val="21"/>
        </w:rPr>
      </w:pPr>
      <w:r w:rsidRPr="003B3AEF">
        <w:rPr>
          <w:rFonts w:ascii="나눔명조" w:eastAsia="나눔명조" w:hAnsi="나눔명조" w:cs="Arial"/>
          <w:color w:val="333333"/>
          <w:sz w:val="22"/>
          <w:szCs w:val="21"/>
        </w:rPr>
        <w:t>우분투(Ubuntu)는 보안상의 이유로 root 계정으로 로그인하는 것을 막아두었습니다. 만약 root 계정으로 접속하여 관리하고 싶다면 추가적인 작업이 필요합니다.</w:t>
      </w:r>
    </w:p>
    <w:p w:rsidR="003B3AEF" w:rsidRPr="003B3AEF" w:rsidRDefault="003B3AEF" w:rsidP="003B3AEF">
      <w:pPr>
        <w:pStyle w:val="3"/>
        <w:spacing w:before="300" w:beforeAutospacing="0" w:after="300" w:afterAutospacing="0"/>
        <w:rPr>
          <w:rFonts w:ascii="나눔명조" w:eastAsia="나눔명조" w:hAnsi="나눔명조" w:cs="Arial"/>
          <w:bCs w:val="0"/>
          <w:color w:val="263238"/>
          <w:sz w:val="26"/>
          <w:szCs w:val="26"/>
        </w:rPr>
      </w:pPr>
      <w:r w:rsidRPr="003B3AEF">
        <w:rPr>
          <w:rFonts w:ascii="나눔명조" w:eastAsia="나눔명조" w:hAnsi="나눔명조" w:cs="Arial"/>
          <w:bCs w:val="0"/>
          <w:color w:val="263238"/>
          <w:sz w:val="26"/>
          <w:szCs w:val="26"/>
        </w:rPr>
        <w:t>root 계정으로 접속하기</w:t>
      </w:r>
    </w:p>
    <w:p w:rsidR="003B3AEF" w:rsidRPr="003B3AEF" w:rsidRDefault="003B3AEF" w:rsidP="003B3AEF">
      <w:pPr>
        <w:pStyle w:val="a6"/>
        <w:rPr>
          <w:rFonts w:ascii="나눔명조" w:eastAsia="나눔명조" w:hAnsi="나눔명조" w:cs="Arial"/>
          <w:color w:val="333333"/>
          <w:sz w:val="22"/>
          <w:szCs w:val="21"/>
        </w:rPr>
      </w:pPr>
      <w:r w:rsidRPr="003B3AEF">
        <w:rPr>
          <w:rFonts w:ascii="나눔명조" w:eastAsia="나눔명조" w:hAnsi="나눔명조" w:cs="Arial"/>
          <w:color w:val="333333"/>
          <w:sz w:val="22"/>
          <w:szCs w:val="21"/>
        </w:rPr>
        <w:t>설치할 때 만든 사용자 계정으로 로그인한 후 다음과 같이 명령하여 root 계정의 비밀번호를 생성합니다.</w:t>
      </w:r>
    </w:p>
    <w:p w:rsidR="003B3AEF" w:rsidRPr="003B3AEF" w:rsidRDefault="003B3AEF" w:rsidP="003B3AEF">
      <w:pPr>
        <w:pStyle w:val="HTML2"/>
        <w:pBdr>
          <w:top w:val="single" w:sz="12" w:space="5" w:color="DEDEDE"/>
          <w:bottom w:val="single" w:sz="12" w:space="5" w:color="DEDEDE"/>
        </w:pBdr>
        <w:shd w:val="clear" w:color="auto" w:fill="EFEFEF"/>
        <w:spacing w:before="300" w:after="300"/>
        <w:rPr>
          <w:rFonts w:ascii="Consolas" w:hAnsi="Consolas" w:cs="Consolas"/>
          <w:color w:val="333333"/>
          <w:sz w:val="22"/>
          <w:szCs w:val="20"/>
        </w:rPr>
      </w:pPr>
      <w:r w:rsidRPr="003B3AEF">
        <w:rPr>
          <w:rFonts w:ascii="Consolas" w:hAnsi="Consolas" w:cs="Consolas"/>
          <w:color w:val="333333"/>
          <w:sz w:val="22"/>
          <w:szCs w:val="20"/>
        </w:rPr>
        <w:t>sudo passwd root</w:t>
      </w:r>
    </w:p>
    <w:p w:rsidR="003B3AEF" w:rsidRPr="003B3AEF" w:rsidRDefault="003B3AEF" w:rsidP="003B3AEF">
      <w:pPr>
        <w:pStyle w:val="a6"/>
        <w:rPr>
          <w:rFonts w:ascii="나눔명조" w:eastAsia="나눔명조" w:hAnsi="나눔명조" w:cs="Arial"/>
          <w:color w:val="333333"/>
          <w:sz w:val="22"/>
          <w:szCs w:val="21"/>
        </w:rPr>
      </w:pPr>
      <w:r w:rsidRPr="003B3AEF">
        <w:rPr>
          <w:rFonts w:ascii="나눔명조" w:eastAsia="나눔명조" w:hAnsi="나눔명조" w:cs="Arial"/>
          <w:color w:val="333333"/>
          <w:sz w:val="22"/>
          <w:szCs w:val="21"/>
        </w:rPr>
        <w:t>비밀번호를 만들면 root 계정으로 로그인할 수 있습니다.</w:t>
      </w:r>
    </w:p>
    <w:p w:rsidR="003B3AEF" w:rsidRPr="003B3AEF" w:rsidRDefault="003B3AEF" w:rsidP="003B3AEF">
      <w:pPr>
        <w:pStyle w:val="3"/>
        <w:spacing w:before="300" w:beforeAutospacing="0" w:after="300" w:afterAutospacing="0"/>
        <w:rPr>
          <w:rFonts w:ascii="나눔명조" w:eastAsia="나눔명조" w:hAnsi="나눔명조" w:cs="Arial"/>
          <w:bCs w:val="0"/>
          <w:color w:val="263238"/>
          <w:sz w:val="26"/>
          <w:szCs w:val="26"/>
        </w:rPr>
      </w:pPr>
      <w:r w:rsidRPr="003B3AEF">
        <w:rPr>
          <w:rFonts w:ascii="나눔명조" w:eastAsia="나눔명조" w:hAnsi="나눔명조" w:cs="Arial"/>
          <w:bCs w:val="0"/>
          <w:color w:val="263238"/>
          <w:sz w:val="26"/>
          <w:szCs w:val="26"/>
        </w:rPr>
        <w:t>root 계정으로 ssh 접속하기</w:t>
      </w:r>
    </w:p>
    <w:p w:rsidR="003B3AEF" w:rsidRPr="003B3AEF" w:rsidRDefault="003B3AEF" w:rsidP="003B3AEF">
      <w:pPr>
        <w:pStyle w:val="a6"/>
        <w:rPr>
          <w:rFonts w:ascii="나눔명조" w:eastAsia="나눔명조" w:hAnsi="나눔명조" w:cs="Arial"/>
          <w:color w:val="333333"/>
          <w:sz w:val="22"/>
          <w:szCs w:val="21"/>
        </w:rPr>
      </w:pPr>
      <w:r w:rsidRPr="003B3AEF">
        <w:rPr>
          <w:rFonts w:ascii="나눔명조" w:eastAsia="나눔명조" w:hAnsi="나눔명조" w:cs="Arial"/>
          <w:color w:val="333333"/>
          <w:sz w:val="22"/>
          <w:szCs w:val="21"/>
        </w:rPr>
        <w:t>root 계정으로 ssh 접속을 하기 위해서는 /etc/ssh/sshd_config 파일을 수정해야 합니다.</w:t>
      </w:r>
    </w:p>
    <w:p w:rsidR="003B3AEF" w:rsidRPr="003B3AEF" w:rsidRDefault="003B3AEF" w:rsidP="003B3AEF">
      <w:pPr>
        <w:pStyle w:val="HTML2"/>
        <w:pBdr>
          <w:top w:val="single" w:sz="12" w:space="5" w:color="DEDEDE"/>
          <w:bottom w:val="single" w:sz="12" w:space="5" w:color="DEDEDE"/>
        </w:pBdr>
        <w:shd w:val="clear" w:color="auto" w:fill="EFEFEF"/>
        <w:spacing w:before="300" w:after="300"/>
        <w:rPr>
          <w:rFonts w:ascii="Consolas" w:hAnsi="Consolas" w:cs="Consolas"/>
          <w:color w:val="333333"/>
          <w:sz w:val="22"/>
          <w:szCs w:val="20"/>
        </w:rPr>
      </w:pPr>
      <w:r w:rsidRPr="003B3AEF">
        <w:rPr>
          <w:rFonts w:ascii="Consolas" w:hAnsi="Consolas" w:cs="Consolas"/>
          <w:color w:val="333333"/>
          <w:sz w:val="22"/>
          <w:szCs w:val="20"/>
        </w:rPr>
        <w:t># Authentication:</w:t>
      </w:r>
    </w:p>
    <w:p w:rsidR="003B3AEF" w:rsidRPr="003B3AEF" w:rsidRDefault="003B3AEF" w:rsidP="003B3AEF">
      <w:pPr>
        <w:pStyle w:val="HTML2"/>
        <w:pBdr>
          <w:top w:val="single" w:sz="12" w:space="5" w:color="DEDEDE"/>
          <w:bottom w:val="single" w:sz="12" w:space="5" w:color="DEDEDE"/>
        </w:pBdr>
        <w:shd w:val="clear" w:color="auto" w:fill="EFEFEF"/>
        <w:spacing w:before="300" w:after="300"/>
        <w:rPr>
          <w:rFonts w:ascii="Consolas" w:hAnsi="Consolas" w:cs="Consolas"/>
          <w:color w:val="333333"/>
          <w:sz w:val="22"/>
          <w:szCs w:val="20"/>
        </w:rPr>
      </w:pPr>
      <w:r w:rsidRPr="003B3AEF">
        <w:rPr>
          <w:rFonts w:ascii="Consolas" w:hAnsi="Consolas" w:cs="Consolas"/>
          <w:color w:val="333333"/>
          <w:sz w:val="22"/>
          <w:szCs w:val="20"/>
        </w:rPr>
        <w:t>LoginGraceTime 120</w:t>
      </w:r>
    </w:p>
    <w:p w:rsidR="003B3AEF" w:rsidRPr="003B3AEF" w:rsidRDefault="003B3AEF" w:rsidP="003B3AEF">
      <w:pPr>
        <w:pStyle w:val="HTML2"/>
        <w:pBdr>
          <w:top w:val="single" w:sz="12" w:space="5" w:color="DEDEDE"/>
          <w:bottom w:val="single" w:sz="12" w:space="5" w:color="DEDEDE"/>
        </w:pBdr>
        <w:shd w:val="clear" w:color="auto" w:fill="EFEFEF"/>
        <w:spacing w:before="300" w:after="300"/>
        <w:rPr>
          <w:rFonts w:ascii="Consolas" w:hAnsi="Consolas" w:cs="Consolas"/>
          <w:color w:val="333333"/>
          <w:sz w:val="22"/>
          <w:szCs w:val="20"/>
        </w:rPr>
      </w:pPr>
      <w:r w:rsidRPr="003B3AEF">
        <w:rPr>
          <w:rFonts w:ascii="Consolas" w:hAnsi="Consolas" w:cs="Consolas"/>
          <w:color w:val="333333"/>
          <w:sz w:val="22"/>
          <w:szCs w:val="20"/>
        </w:rPr>
        <w:t>PermitRootLogin prohibit-password</w:t>
      </w:r>
    </w:p>
    <w:p w:rsidR="003B3AEF" w:rsidRPr="003B3AEF" w:rsidRDefault="003B3AEF" w:rsidP="003B3AEF">
      <w:pPr>
        <w:pStyle w:val="HTML2"/>
        <w:pBdr>
          <w:top w:val="single" w:sz="12" w:space="5" w:color="DEDEDE"/>
          <w:bottom w:val="single" w:sz="12" w:space="5" w:color="DEDEDE"/>
        </w:pBdr>
        <w:shd w:val="clear" w:color="auto" w:fill="EFEFEF"/>
        <w:spacing w:before="300" w:after="300"/>
        <w:rPr>
          <w:rFonts w:ascii="Consolas" w:hAnsi="Consolas" w:cs="Consolas"/>
          <w:color w:val="333333"/>
          <w:sz w:val="22"/>
          <w:szCs w:val="20"/>
        </w:rPr>
      </w:pPr>
      <w:r w:rsidRPr="003B3AEF">
        <w:rPr>
          <w:rFonts w:ascii="Consolas" w:hAnsi="Consolas" w:cs="Consolas"/>
          <w:color w:val="333333"/>
          <w:sz w:val="22"/>
          <w:szCs w:val="20"/>
        </w:rPr>
        <w:t>StrictModes yes</w:t>
      </w:r>
    </w:p>
    <w:p w:rsidR="003B3AEF" w:rsidRPr="003B3AEF" w:rsidRDefault="003B3AEF" w:rsidP="003B3AEF">
      <w:pPr>
        <w:pStyle w:val="a6"/>
        <w:rPr>
          <w:rFonts w:ascii="나눔명조" w:eastAsia="나눔명조" w:hAnsi="나눔명조" w:cs="Arial"/>
          <w:color w:val="333333"/>
          <w:sz w:val="22"/>
          <w:szCs w:val="21"/>
        </w:rPr>
      </w:pPr>
      <w:r w:rsidRPr="003B3AEF">
        <w:rPr>
          <w:rFonts w:ascii="나눔명조" w:eastAsia="나눔명조" w:hAnsi="나눔명조" w:cs="Arial"/>
          <w:color w:val="333333"/>
          <w:sz w:val="22"/>
          <w:szCs w:val="21"/>
        </w:rPr>
        <w:t>prohibit-password를 yes로 바꿉니다. 그리고 다음과 같이 명령하여 ssh를 다시 시작합니다.</w:t>
      </w:r>
    </w:p>
    <w:p w:rsidR="003B3AEF" w:rsidRPr="003B3AEF" w:rsidRDefault="003B3AEF" w:rsidP="003B3AEF">
      <w:pPr>
        <w:pStyle w:val="HTML2"/>
        <w:pBdr>
          <w:top w:val="single" w:sz="12" w:space="5" w:color="DEDEDE"/>
          <w:bottom w:val="single" w:sz="12" w:space="5" w:color="DEDEDE"/>
        </w:pBdr>
        <w:shd w:val="clear" w:color="auto" w:fill="EFEFEF"/>
        <w:spacing w:before="300" w:after="300"/>
        <w:rPr>
          <w:rFonts w:ascii="Consolas" w:hAnsi="Consolas" w:cs="Consolas"/>
          <w:color w:val="333333"/>
          <w:sz w:val="22"/>
          <w:szCs w:val="20"/>
        </w:rPr>
      </w:pPr>
      <w:r w:rsidRPr="003B3AEF">
        <w:rPr>
          <w:rFonts w:ascii="Consolas" w:hAnsi="Consolas" w:cs="Consolas"/>
          <w:color w:val="333333"/>
          <w:sz w:val="22"/>
          <w:szCs w:val="20"/>
        </w:rPr>
        <w:t>service ssh restart</w:t>
      </w:r>
    </w:p>
    <w:p w:rsidR="003B3AEF" w:rsidRDefault="003B3AEF">
      <w:pPr>
        <w:rPr>
          <w:szCs w:val="20"/>
        </w:rPr>
      </w:pPr>
    </w:p>
    <w:p w:rsidR="003B3AEF" w:rsidRDefault="003B3AEF">
      <w:pPr>
        <w:rPr>
          <w:szCs w:val="20"/>
        </w:rPr>
      </w:pPr>
    </w:p>
    <w:p w:rsidR="003B3AEF" w:rsidRDefault="003B3AEF">
      <w:pPr>
        <w:rPr>
          <w:szCs w:val="20"/>
        </w:rPr>
      </w:pPr>
    </w:p>
    <w:p w:rsidR="003B3AEF" w:rsidRDefault="003B3AEF">
      <w:pPr>
        <w:rPr>
          <w:szCs w:val="20"/>
        </w:rPr>
      </w:pPr>
    </w:p>
    <w:p w:rsidR="003B3AEF" w:rsidRDefault="003B3AEF">
      <w:pPr>
        <w:rPr>
          <w:szCs w:val="20"/>
        </w:rPr>
      </w:pPr>
    </w:p>
    <w:p w:rsidR="003B3AEF" w:rsidRDefault="003B3AEF">
      <w:pPr>
        <w:rPr>
          <w:szCs w:val="20"/>
        </w:rPr>
      </w:pPr>
    </w:p>
    <w:p w:rsidR="003B3AEF" w:rsidRDefault="003B3AEF">
      <w:pPr>
        <w:rPr>
          <w:szCs w:val="20"/>
        </w:rPr>
      </w:pPr>
    </w:p>
    <w:p w:rsidR="003B3AEF" w:rsidRDefault="003B3AEF">
      <w:pPr>
        <w:rPr>
          <w:szCs w:val="20"/>
        </w:rPr>
      </w:pPr>
    </w:p>
    <w:p w:rsidR="003B3AEF" w:rsidRDefault="003B3AEF">
      <w:pPr>
        <w:rPr>
          <w:szCs w:val="20"/>
        </w:rPr>
      </w:pPr>
    </w:p>
    <w:p w:rsidR="00AA0360" w:rsidRDefault="00AA0360" w:rsidP="00AA0360">
      <w:pPr>
        <w:rPr>
          <w:rFonts w:hint="eastAsia"/>
          <w:szCs w:val="20"/>
        </w:rPr>
      </w:pPr>
      <w:r>
        <w:rPr>
          <w:rFonts w:hint="eastAsia"/>
          <w:szCs w:val="20"/>
        </w:rPr>
        <w:lastRenderedPageBreak/>
        <w:t>별첨</w:t>
      </w:r>
    </w:p>
    <w:p w:rsidR="00AA0360" w:rsidRPr="00AA0360" w:rsidRDefault="00AA0360" w:rsidP="00AA0360">
      <w:pPr>
        <w:rPr>
          <w:rFonts w:hint="eastAsia"/>
          <w:szCs w:val="20"/>
        </w:rPr>
      </w:pPr>
    </w:p>
    <w:p w:rsidR="00AA6312" w:rsidRPr="00AA6312" w:rsidRDefault="00AA6312" w:rsidP="00AA6312">
      <w:pPr>
        <w:pStyle w:val="1"/>
        <w:spacing w:after="295"/>
        <w:textAlignment w:val="baseline"/>
        <w:rPr>
          <w:rFonts w:ascii="나눔명조" w:eastAsia="나눔명조" w:hAnsi="나눔명조"/>
          <w:b/>
          <w:sz w:val="36"/>
        </w:rPr>
      </w:pPr>
      <w:r w:rsidRPr="00AA6312">
        <w:rPr>
          <w:rFonts w:ascii="나눔명조" w:eastAsia="나눔명조" w:hAnsi="나눔명조"/>
          <w:b/>
          <w:sz w:val="36"/>
        </w:rPr>
        <w:t>우분투 환경에서 Git 사용법</w:t>
      </w:r>
    </w:p>
    <w:p w:rsidR="00AA6312" w:rsidRPr="00AA6312" w:rsidRDefault="00AA6312" w:rsidP="00AA6312">
      <w:pPr>
        <w:pStyle w:val="a6"/>
        <w:spacing w:before="0" w:beforeAutospacing="0" w:after="404" w:afterAutospacing="0"/>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 Ubuntu 16.04 LTS 기준</w:t>
      </w:r>
      <w:r w:rsidRPr="00AA6312">
        <w:rPr>
          <w:rFonts w:ascii="나눔명조" w:eastAsia="나눔명조" w:hAnsi="나눔명조" w:cs="Times New Roman"/>
          <w:color w:val="333333"/>
          <w:sz w:val="29"/>
          <w:szCs w:val="29"/>
        </w:rPr>
        <w:br/>
        <w:t>* git 2.7.4 기본적으로 설치되어 있음.</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(git이 설치되어 있지 않을 경우) git 설치</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sudo apt-get install git-core</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사용자 정보 입력</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config --global user.name "이름"</w:t>
      </w:r>
      <w:r w:rsidRPr="00AA6312">
        <w:rPr>
          <w:rFonts w:ascii="나눔명조" w:eastAsia="나눔명조" w:hAnsi="나눔명조" w:cs="Courier New"/>
          <w:color w:val="333333"/>
          <w:sz w:val="29"/>
          <w:szCs w:val="29"/>
        </w:rPr>
        <w:br/>
        <w:t>$ git config --global user.email "이메일주소"</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입력한 사용자 정보 조회</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config --list</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수정된 소스(추가, 수정, 삭제)를 구분하는 색상 옵션 설정</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config --global color.ui "auto"</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git 저장소 생성/복제</w:t>
      </w:r>
    </w:p>
    <w:p w:rsidR="00AA6312" w:rsidRPr="00AA6312" w:rsidRDefault="00AA6312" w:rsidP="00AA6312">
      <w:pPr>
        <w:widowControl/>
        <w:numPr>
          <w:ilvl w:val="1"/>
          <w:numId w:val="25"/>
        </w:numPr>
        <w:wordWrap/>
        <w:autoSpaceDE/>
        <w:autoSpaceDN/>
        <w:ind w:left="32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저장소 생성</w:t>
      </w:r>
    </w:p>
    <w:p w:rsidR="00AA6312" w:rsidRPr="00AA6312" w:rsidRDefault="00AA6312" w:rsidP="00AA6312">
      <w:pPr>
        <w:pStyle w:val="HTML2"/>
        <w:spacing w:after="404"/>
        <w:ind w:left="320"/>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mkdir myrepo</w:t>
      </w:r>
      <w:r w:rsidRPr="00AA6312">
        <w:rPr>
          <w:rFonts w:ascii="나눔명조" w:eastAsia="나눔명조" w:hAnsi="나눔명조" w:cs="Courier New"/>
          <w:color w:val="333333"/>
          <w:sz w:val="29"/>
          <w:szCs w:val="29"/>
        </w:rPr>
        <w:br/>
        <w:t>$ cd myrepo</w:t>
      </w:r>
      <w:r w:rsidRPr="00AA6312">
        <w:rPr>
          <w:rFonts w:ascii="나눔명조" w:eastAsia="나눔명조" w:hAnsi="나눔명조" w:cs="Courier New"/>
          <w:color w:val="333333"/>
          <w:sz w:val="29"/>
          <w:szCs w:val="29"/>
        </w:rPr>
        <w:br/>
        <w:t>$ git init</w:t>
      </w:r>
    </w:p>
    <w:p w:rsidR="00AA6312" w:rsidRPr="00AA6312" w:rsidRDefault="00AA6312" w:rsidP="00AA6312">
      <w:pPr>
        <w:widowControl/>
        <w:numPr>
          <w:ilvl w:val="1"/>
          <w:numId w:val="25"/>
        </w:numPr>
        <w:wordWrap/>
        <w:autoSpaceDE/>
        <w:autoSpaceDN/>
        <w:ind w:left="32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저장소 복제</w:t>
      </w:r>
    </w:p>
    <w:p w:rsidR="00AA6312" w:rsidRPr="00AA6312" w:rsidRDefault="00AA6312" w:rsidP="00AA6312">
      <w:pPr>
        <w:pStyle w:val="HTML2"/>
        <w:spacing w:after="404"/>
        <w:ind w:left="320"/>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mkdir myrepo</w:t>
      </w:r>
      <w:r w:rsidRPr="00AA6312">
        <w:rPr>
          <w:rFonts w:ascii="나눔명조" w:eastAsia="나눔명조" w:hAnsi="나눔명조" w:cs="Courier New"/>
          <w:color w:val="333333"/>
          <w:sz w:val="29"/>
          <w:szCs w:val="29"/>
        </w:rPr>
        <w:br/>
        <w:t>$ cd myrepo</w:t>
      </w:r>
      <w:r w:rsidRPr="00AA6312">
        <w:rPr>
          <w:rFonts w:ascii="나눔명조" w:eastAsia="나눔명조" w:hAnsi="나눔명조" w:cs="Courier New"/>
          <w:color w:val="333333"/>
          <w:sz w:val="29"/>
          <w:szCs w:val="29"/>
        </w:rPr>
        <w:br/>
        <w:t>$ git clone https://github.com/devaom/myrepo</w:t>
      </w:r>
    </w:p>
    <w:p w:rsidR="00AA6312" w:rsidRPr="00AA6312" w:rsidRDefault="00AA6312" w:rsidP="00AA6312">
      <w:pPr>
        <w:pStyle w:val="a6"/>
        <w:spacing w:before="0" w:beforeAutospacing="0" w:after="404" w:afterAutospacing="0"/>
        <w:ind w:left="320"/>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lastRenderedPageBreak/>
        <w:t>혹은 로컬 저장소도 저장할 수 있는데, 해당 저장소에서 git init 명령어를 통해 저장소를 생성하여야 한다.</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변경될 파일 추가/삭제</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add -A : 모든파일 추가</w:t>
      </w:r>
      <w:r w:rsidRPr="00AA6312">
        <w:rPr>
          <w:rFonts w:ascii="나눔명조" w:eastAsia="나눔명조" w:hAnsi="나눔명조" w:cs="Courier New"/>
          <w:color w:val="333333"/>
          <w:sz w:val="29"/>
          <w:szCs w:val="29"/>
        </w:rPr>
        <w:br/>
        <w:t>$ git add [파일명]</w:t>
      </w:r>
      <w:r w:rsidRPr="00AA6312">
        <w:rPr>
          <w:rFonts w:ascii="나눔명조" w:eastAsia="나눔명조" w:hAnsi="나눔명조" w:cs="Courier New"/>
          <w:color w:val="333333"/>
          <w:sz w:val="29"/>
          <w:szCs w:val="29"/>
        </w:rPr>
        <w:br/>
        <w:t>$ git rm --cached [파일명]</w:t>
      </w:r>
    </w:p>
    <w:p w:rsidR="00AA6312" w:rsidRPr="00AA6312" w:rsidRDefault="00AA6312" w:rsidP="00AA6312">
      <w:pPr>
        <w:pStyle w:val="a6"/>
        <w:spacing w:before="0" w:beforeAutospacing="0" w:after="404" w:afterAutospacing="0"/>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index(stage)를 관리하는 작업에 해당한다.</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저장소 내 commit 대상 파일 확인</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status</w:t>
      </w:r>
    </w:p>
    <w:p w:rsidR="00AA6312" w:rsidRPr="00AA6312" w:rsidRDefault="00AA6312" w:rsidP="00AA6312">
      <w:pPr>
        <w:pStyle w:val="a6"/>
        <w:spacing w:before="0" w:beforeAutospacing="0" w:after="404" w:afterAutospacing="0"/>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commit하기 전에 commit 될 파일, commit되지 않는 파일을 미리 확인한다.</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변경사항 적용</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commit -m "커밋메시지"</w:t>
      </w:r>
    </w:p>
    <w:p w:rsidR="00AA6312" w:rsidRPr="00AA6312" w:rsidRDefault="00AA6312" w:rsidP="00AA6312">
      <w:pPr>
        <w:pStyle w:val="a6"/>
        <w:spacing w:before="0" w:beforeAutospacing="0" w:after="404" w:afterAutospacing="0"/>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index에 올라간 파일들이 head에 저장되는 작업에 해당한다.</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원격 저장소 등록</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remote add [이름] [주소]</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원격 저장소에 저장</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push [이름]</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Branch 관리</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checkout -b [Branch명] : Branch 생성 및 갈아타기</w:t>
      </w:r>
      <w:r w:rsidRPr="00AA6312">
        <w:rPr>
          <w:rFonts w:ascii="나눔명조" w:eastAsia="나눔명조" w:hAnsi="나눔명조" w:cs="Courier New"/>
          <w:color w:val="333333"/>
          <w:sz w:val="29"/>
          <w:szCs w:val="29"/>
        </w:rPr>
        <w:br/>
        <w:t>$ git checkout -d [Branch명] : Branch 삭제</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Master Branch로 돌아가기</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lastRenderedPageBreak/>
        <w:t>$ git checkout master</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Branch를 원격저장소로 Push</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push origin [Branch명]</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로컬저장소를 원격저장소에서 받아와 갱신</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pull</w:t>
      </w:r>
    </w:p>
    <w:p w:rsidR="00AA6312" w:rsidRPr="00AA6312" w:rsidRDefault="00AA6312" w:rsidP="00AA6312">
      <w:pPr>
        <w:widowControl/>
        <w:numPr>
          <w:ilvl w:val="0"/>
          <w:numId w:val="25"/>
        </w:numPr>
        <w:wordWrap/>
        <w:autoSpaceDE/>
        <w:autoSpaceDN/>
        <w:ind w:left="0"/>
        <w:jc w:val="left"/>
        <w:textAlignment w:val="baseline"/>
        <w:rPr>
          <w:rFonts w:ascii="나눔명조" w:eastAsia="나눔명조" w:hAnsi="나눔명조" w:cs="Times New Roman"/>
          <w:color w:val="333333"/>
          <w:sz w:val="29"/>
          <w:szCs w:val="29"/>
        </w:rPr>
      </w:pPr>
      <w:r w:rsidRPr="00AA6312">
        <w:rPr>
          <w:rFonts w:ascii="나눔명조" w:eastAsia="나눔명조" w:hAnsi="나눔명조" w:cs="Times New Roman"/>
          <w:color w:val="333333"/>
          <w:sz w:val="29"/>
          <w:szCs w:val="29"/>
        </w:rPr>
        <w:t>다른 가지에 있는 내용을 현재 가지에 병합</w:t>
      </w:r>
    </w:p>
    <w:p w:rsidR="00AA6312" w:rsidRPr="00AA6312" w:rsidRDefault="00AA6312" w:rsidP="00AA6312">
      <w:pPr>
        <w:pStyle w:val="HTML2"/>
        <w:spacing w:after="404"/>
        <w:textAlignment w:val="baseline"/>
        <w:rPr>
          <w:rFonts w:ascii="나눔명조" w:eastAsia="나눔명조" w:hAnsi="나눔명조" w:cs="Courier New"/>
          <w:color w:val="333333"/>
          <w:sz w:val="29"/>
          <w:szCs w:val="29"/>
        </w:rPr>
      </w:pPr>
      <w:r w:rsidRPr="00AA6312">
        <w:rPr>
          <w:rFonts w:ascii="나눔명조" w:eastAsia="나눔명조" w:hAnsi="나눔명조" w:cs="Courier New"/>
          <w:color w:val="333333"/>
          <w:sz w:val="29"/>
          <w:szCs w:val="29"/>
        </w:rPr>
        <w:t>$ git merge [Branch명]</w:t>
      </w:r>
    </w:p>
    <w:p w:rsidR="00AA0360" w:rsidRDefault="00AA0360">
      <w:pPr>
        <w:rPr>
          <w:szCs w:val="20"/>
        </w:rPr>
        <w:sectPr w:rsidR="00AA0360" w:rsidSect="00E752A2">
          <w:pgSz w:w="11906" w:h="16838"/>
          <w:pgMar w:top="1701" w:right="1440" w:bottom="1440" w:left="1440" w:header="851" w:footer="992" w:gutter="0"/>
          <w:cols w:space="425"/>
          <w:docGrid w:linePitch="360"/>
        </w:sectPr>
      </w:pPr>
    </w:p>
    <w:p w:rsidR="003B3AEF" w:rsidRDefault="00AA0360">
      <w:pPr>
        <w:rPr>
          <w:szCs w:val="20"/>
        </w:rPr>
      </w:pPr>
      <w:r>
        <w:rPr>
          <w:rFonts w:hint="eastAsia"/>
          <w:szCs w:val="20"/>
        </w:rPr>
        <w:lastRenderedPageBreak/>
        <w:t>별첨</w:t>
      </w:r>
    </w:p>
    <w:p w:rsidR="00AA6312" w:rsidRDefault="00AA6312" w:rsidP="00AA6312">
      <w:pPr>
        <w:pStyle w:val="2"/>
        <w:spacing w:line="525" w:lineRule="atLeast"/>
        <w:textAlignment w:val="baseline"/>
        <w:rPr>
          <w:rFonts w:ascii="맑은 고딕" w:eastAsia="맑은 고딕" w:hAnsi="맑은 고딕"/>
          <w:color w:val="000000"/>
          <w:spacing w:val="-15"/>
          <w:sz w:val="38"/>
          <w:szCs w:val="38"/>
        </w:rPr>
      </w:pPr>
      <w:r>
        <w:rPr>
          <w:rFonts w:ascii="맑은 고딕" w:eastAsia="맑은 고딕" w:hAnsi="맑은 고딕" w:hint="eastAsia"/>
          <w:color w:val="000000"/>
          <w:spacing w:val="-15"/>
          <w:sz w:val="38"/>
          <w:szCs w:val="38"/>
        </w:rPr>
        <w:t>[GIT] 우분투에 GIT 설치하기</w:t>
      </w:r>
    </w:p>
    <w:p w:rsidR="00AA6312" w:rsidRDefault="00C9062D" w:rsidP="00AA6312">
      <w:pPr>
        <w:pStyle w:val="postlink"/>
        <w:spacing w:before="0" w:beforeAutospacing="0" w:after="0" w:afterAutospacing="0" w:line="300" w:lineRule="atLeast"/>
        <w:textAlignment w:val="baseline"/>
        <w:rPr>
          <w:rFonts w:ascii="맑은 고딕" w:eastAsia="맑은 고딕" w:hAnsi="맑은 고딕"/>
          <w:color w:val="000000"/>
          <w:sz w:val="18"/>
          <w:szCs w:val="18"/>
        </w:rPr>
      </w:pPr>
      <w:hyperlink r:id="rId114" w:history="1">
        <w:r w:rsidR="00AA6312">
          <w:rPr>
            <w:rStyle w:val="a8"/>
            <w:rFonts w:ascii="Tahoma" w:eastAsia="맑은 고딕" w:hAnsi="Tahoma" w:cs="Tahoma"/>
            <w:color w:val="4EB8E8"/>
            <w:sz w:val="15"/>
            <w:szCs w:val="15"/>
            <w:bdr w:val="none" w:sz="0" w:space="0" w:color="auto" w:frame="1"/>
          </w:rPr>
          <w:t>http://seoz.egloos.com/3910833</w:t>
        </w:r>
      </w:hyperlink>
    </w:p>
    <w:p w:rsidR="00AA6312" w:rsidRDefault="00AA6312" w:rsidP="00AA6312">
      <w:pPr>
        <w:spacing w:after="240" w:line="345" w:lineRule="atLeast"/>
        <w:textAlignment w:val="baseline"/>
        <w:rPr>
          <w:rFonts w:ascii="맑은 고딕" w:eastAsia="맑은 고딕" w:hAnsi="맑은 고딕"/>
          <w:color w:val="1F1F1F"/>
          <w:szCs w:val="20"/>
        </w:rPr>
      </w:pPr>
      <w:r>
        <w:rPr>
          <w:rFonts w:ascii="맑은 고딕" w:eastAsia="맑은 고딕" w:hAnsi="맑은 고딕" w:hint="eastAsia"/>
          <w:color w:val="1F1F1F"/>
          <w:szCs w:val="20"/>
        </w:rPr>
        <w:t>안녕하세요? 천재태지 서주영입니다.</w:t>
      </w:r>
      <w:r>
        <w:rPr>
          <w:rFonts w:ascii="맑은 고딕" w:eastAsia="맑은 고딕" w:hAnsi="맑은 고딕" w:hint="eastAsia"/>
          <w:color w:val="1F1F1F"/>
          <w:szCs w:val="20"/>
        </w:rPr>
        <w:br/>
      </w:r>
      <w:r>
        <w:rPr>
          <w:rFonts w:ascii="맑은 고딕" w:eastAsia="맑은 고딕" w:hAnsi="맑은 고딕" w:hint="eastAsia"/>
          <w:color w:val="1F1F1F"/>
          <w:szCs w:val="20"/>
        </w:rPr>
        <w:br/>
        <w:t>우분투에 GIT을 설치하는 방법을 설명드리겠습니다.</w:t>
      </w:r>
      <w:r>
        <w:rPr>
          <w:rFonts w:ascii="맑은 고딕" w:eastAsia="맑은 고딕" w:hAnsi="맑은 고딕" w:hint="eastAsia"/>
          <w:color w:val="1F1F1F"/>
          <w:szCs w:val="20"/>
        </w:rPr>
        <w:br/>
        <w:t>사실 굉장히 간단합니다. 그냥 apt-get 도구를 이용해서 설치하면 됩니다 :)</w:t>
      </w:r>
      <w:r>
        <w:rPr>
          <w:rFonts w:ascii="맑은 고딕" w:eastAsia="맑은 고딕" w:hAnsi="맑은 고딕" w:hint="eastAsia"/>
          <w:color w:val="1F1F1F"/>
          <w:szCs w:val="20"/>
        </w:rPr>
        <w:br/>
        <w:t>물론 Ubuntu Software Center 프로그램을 이용해서 설치해도 되지만 저처럼 커맨드라인을 사랑하는 사람은 커맨드를 이용하는게 훨씬 빠릅니다.</w:t>
      </w:r>
    </w:p>
    <w:p w:rsidR="00AA6312" w:rsidRDefault="00AA6312" w:rsidP="00AA6312">
      <w:pPr>
        <w:spacing w:line="345" w:lineRule="atLeast"/>
        <w:textAlignment w:val="baseline"/>
        <w:rPr>
          <w:rFonts w:ascii="맑은 고딕" w:eastAsia="맑은 고딕" w:hAnsi="맑은 고딕"/>
          <w:color w:val="1F1F1F"/>
          <w:szCs w:val="20"/>
        </w:rPr>
      </w:pPr>
      <w:r>
        <w:rPr>
          <w:rFonts w:ascii="맑은 고딕" w:eastAsia="맑은 고딕" w:hAnsi="맑은 고딕" w:hint="eastAsia"/>
          <w:color w:val="1F1F1F"/>
          <w:szCs w:val="20"/>
        </w:rPr>
        <w:t>$ </w:t>
      </w:r>
      <w:r>
        <w:rPr>
          <w:rFonts w:ascii="맑은 고딕" w:eastAsia="맑은 고딕" w:hAnsi="맑은 고딕" w:hint="eastAsia"/>
          <w:b/>
          <w:bCs/>
          <w:color w:val="3333FF"/>
          <w:szCs w:val="20"/>
        </w:rPr>
        <w:t>sudo apt-get update</w:t>
      </w:r>
      <w:r>
        <w:rPr>
          <w:rFonts w:ascii="맑은 고딕" w:eastAsia="맑은 고딕" w:hAnsi="맑은 고딕" w:hint="eastAsia"/>
          <w:color w:val="1F1F1F"/>
          <w:szCs w:val="20"/>
        </w:rPr>
        <w:br/>
        <w:t>$ </w:t>
      </w:r>
      <w:r>
        <w:rPr>
          <w:rFonts w:ascii="맑은 고딕" w:eastAsia="맑은 고딕" w:hAnsi="맑은 고딕" w:hint="eastAsia"/>
          <w:b/>
          <w:bCs/>
          <w:color w:val="3333FF"/>
          <w:szCs w:val="20"/>
        </w:rPr>
        <w:t>sudo apt-get install git</w:t>
      </w:r>
    </w:p>
    <w:p w:rsidR="00AA6312" w:rsidRDefault="00AA6312" w:rsidP="00AA6312">
      <w:pPr>
        <w:spacing w:after="240" w:line="345" w:lineRule="atLeast"/>
        <w:textAlignment w:val="baseline"/>
        <w:rPr>
          <w:rFonts w:ascii="맑은 고딕" w:eastAsia="맑은 고딕" w:hAnsi="맑은 고딕"/>
          <w:color w:val="1F1F1F"/>
          <w:szCs w:val="20"/>
        </w:rPr>
      </w:pPr>
      <w:r>
        <w:rPr>
          <w:rFonts w:ascii="맑은 고딕" w:eastAsia="맑은 고딕" w:hAnsi="맑은 고딕" w:hint="eastAsia"/>
          <w:color w:val="1F1F1F"/>
          <w:szCs w:val="20"/>
        </w:rPr>
        <w:br/>
        <w:t>그런데 그냥 git 만 설치하면 심심하죠... git을 사용하는데 도움이 되는 유용한 도구도 설치하면 좋습니다.</w:t>
      </w:r>
      <w:r>
        <w:rPr>
          <w:rFonts w:ascii="맑은 고딕" w:eastAsia="맑은 고딕" w:hAnsi="맑은 고딕" w:hint="eastAsia"/>
          <w:color w:val="1F1F1F"/>
          <w:szCs w:val="20"/>
        </w:rPr>
        <w:br/>
        <w:t>각 도구는 나중에 별도로 자세히 설명드리도록 하고, 일단 설치하세요 ^^</w:t>
      </w:r>
    </w:p>
    <w:p w:rsidR="00AA6312" w:rsidRDefault="00AA6312" w:rsidP="00AA6312">
      <w:pPr>
        <w:spacing w:line="345" w:lineRule="atLeast"/>
        <w:textAlignment w:val="baseline"/>
        <w:rPr>
          <w:rFonts w:ascii="맑은 고딕" w:eastAsia="맑은 고딕" w:hAnsi="맑은 고딕"/>
          <w:color w:val="1F1F1F"/>
          <w:szCs w:val="20"/>
        </w:rPr>
      </w:pPr>
      <w:r>
        <w:rPr>
          <w:rFonts w:ascii="맑은 고딕" w:eastAsia="맑은 고딕" w:hAnsi="맑은 고딕" w:hint="eastAsia"/>
          <w:color w:val="1F1F1F"/>
          <w:szCs w:val="20"/>
        </w:rPr>
        <w:t>$ </w:t>
      </w:r>
      <w:r>
        <w:rPr>
          <w:rFonts w:ascii="맑은 고딕" w:eastAsia="맑은 고딕" w:hAnsi="맑은 고딕" w:hint="eastAsia"/>
          <w:b/>
          <w:bCs/>
          <w:color w:val="3333FF"/>
          <w:szCs w:val="20"/>
        </w:rPr>
        <w:t>sudo apt-get install git qgit gitk git-svn</w:t>
      </w:r>
    </w:p>
    <w:p w:rsidR="00AA6312" w:rsidRDefault="00AA6312" w:rsidP="00AA6312">
      <w:pPr>
        <w:spacing w:after="240" w:line="345" w:lineRule="atLeast"/>
        <w:textAlignment w:val="baseline"/>
        <w:rPr>
          <w:rFonts w:ascii="맑은 고딕" w:eastAsia="맑은 고딕" w:hAnsi="맑은 고딕"/>
          <w:color w:val="1F1F1F"/>
          <w:szCs w:val="20"/>
        </w:rPr>
      </w:pPr>
      <w:r>
        <w:rPr>
          <w:rFonts w:ascii="맑은 고딕" w:eastAsia="맑은 고딕" w:hAnsi="맑은 고딕" w:hint="eastAsia"/>
          <w:color w:val="1F1F1F"/>
          <w:szCs w:val="20"/>
        </w:rPr>
        <w:br/>
        <w:t>- </w:t>
      </w:r>
      <w:r>
        <w:rPr>
          <w:rFonts w:ascii="맑은 고딕" w:eastAsia="맑은 고딕" w:hAnsi="맑은 고딕" w:hint="eastAsia"/>
          <w:b/>
          <w:bCs/>
          <w:color w:val="FF0000"/>
          <w:szCs w:val="20"/>
        </w:rPr>
        <w:t>qgit</w:t>
      </w:r>
      <w:r>
        <w:rPr>
          <w:rFonts w:ascii="맑은 고딕" w:eastAsia="맑은 고딕" w:hAnsi="맑은 고딕" w:hint="eastAsia"/>
          <w:color w:val="1F1F1F"/>
          <w:szCs w:val="20"/>
        </w:rPr>
        <w:t> : GUI 로 git 정보나 커밋, 변화 내용등을 확인할 수 있는 프로그램으로 정말 강력합니다. 제가 아주 사랑하는 도구입니다.</w:t>
      </w:r>
      <w:r>
        <w:rPr>
          <w:rFonts w:ascii="맑은 고딕" w:eastAsia="맑은 고딕" w:hAnsi="맑은 고딕" w:hint="eastAsia"/>
          <w:color w:val="1F1F1F"/>
          <w:szCs w:val="20"/>
        </w:rPr>
        <w:br/>
        <w:t>- </w:t>
      </w:r>
      <w:r>
        <w:rPr>
          <w:rFonts w:ascii="맑은 고딕" w:eastAsia="맑은 고딕" w:hAnsi="맑은 고딕" w:hint="eastAsia"/>
          <w:b/>
          <w:bCs/>
          <w:color w:val="FF0000"/>
          <w:szCs w:val="20"/>
        </w:rPr>
        <w:t>gitk</w:t>
      </w:r>
      <w:r>
        <w:rPr>
          <w:rFonts w:ascii="맑은 고딕" w:eastAsia="맑은 고딕" w:hAnsi="맑은 고딕" w:hint="eastAsia"/>
          <w:color w:val="1F1F1F"/>
          <w:szCs w:val="20"/>
        </w:rPr>
        <w:t> : qgit와 마찬가지로 GUI를 이용하여 git의 정보를 확인할 수 있는 프로그램입니다.</w:t>
      </w:r>
      <w:r>
        <w:rPr>
          <w:rFonts w:ascii="맑은 고딕" w:eastAsia="맑은 고딕" w:hAnsi="맑은 고딕" w:hint="eastAsia"/>
          <w:color w:val="1F1F1F"/>
          <w:szCs w:val="20"/>
        </w:rPr>
        <w:br/>
        <w:t>- </w:t>
      </w:r>
      <w:r>
        <w:rPr>
          <w:rFonts w:ascii="맑은 고딕" w:eastAsia="맑은 고딕" w:hAnsi="맑은 고딕" w:hint="eastAsia"/>
          <w:b/>
          <w:bCs/>
          <w:color w:val="FF0000"/>
          <w:szCs w:val="20"/>
        </w:rPr>
        <w:t>git-svn</w:t>
      </w:r>
      <w:r>
        <w:rPr>
          <w:rFonts w:ascii="맑은 고딕" w:eastAsia="맑은 고딕" w:hAnsi="맑은 고딕" w:hint="eastAsia"/>
          <w:color w:val="1F1F1F"/>
          <w:szCs w:val="20"/>
        </w:rPr>
        <w:t> : SVN을 기반으로 하는 프로젝트도 git 처럼 사용할 수 있게 해주는 프로그램입니다. git-svn이 있으면 이제 SVN은 잊어도 됩니다 :)</w:t>
      </w:r>
    </w:p>
    <w:p w:rsidR="00AA6312" w:rsidRDefault="00AA6312" w:rsidP="00AA6312">
      <w:pPr>
        <w:spacing w:line="345" w:lineRule="atLeast"/>
        <w:jc w:val="center"/>
        <w:textAlignment w:val="baseline"/>
        <w:rPr>
          <w:rFonts w:ascii="맑은 고딕" w:eastAsia="맑은 고딕" w:hAnsi="맑은 고딕"/>
          <w:color w:val="1F1F1F"/>
          <w:szCs w:val="20"/>
        </w:rPr>
      </w:pPr>
      <w:r>
        <w:rPr>
          <w:rFonts w:ascii="맑은 고딕" w:eastAsia="맑은 고딕" w:hAnsi="맑은 고딕"/>
          <w:noProof/>
          <w:color w:val="3180DA"/>
          <w:szCs w:val="20"/>
          <w:bdr w:val="none" w:sz="0" w:space="0" w:color="auto" w:frame="1"/>
        </w:rPr>
        <w:lastRenderedPageBreak/>
        <w:drawing>
          <wp:inline distT="0" distB="0" distL="0" distR="0">
            <wp:extent cx="5715000" cy="4286250"/>
            <wp:effectExtent l="19050" t="0" r="0" b="0"/>
            <wp:docPr id="84" name="그림 15" descr="http://thumbnail.egloos.net/600x0/http:/pds27.egloos.com/pds/201212/13/58/a0004058_50c9de6f9e71d.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humbnail.egloos.net/600x0/http:/pds27.egloos.com/pds/201212/13/58/a0004058_50c9de6f9e71d.png">
                      <a:hlinkClick r:id="rId115"/>
                    </pic:cNvPr>
                    <pic:cNvPicPr>
                      <a:picLocks noChangeAspect="1" noChangeArrowheads="1"/>
                    </pic:cNvPicPr>
                  </pic:nvPicPr>
                  <pic:blipFill>
                    <a:blip r:embed="rId116" cstate="print"/>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AA6312" w:rsidRDefault="00AA6312" w:rsidP="00AA6312">
      <w:pPr>
        <w:spacing w:line="345" w:lineRule="atLeast"/>
        <w:jc w:val="center"/>
        <w:textAlignment w:val="baseline"/>
        <w:rPr>
          <w:rFonts w:ascii="맑은 고딕" w:eastAsia="맑은 고딕" w:hAnsi="맑은 고딕"/>
          <w:color w:val="1F1F1F"/>
          <w:szCs w:val="20"/>
        </w:rPr>
      </w:pPr>
      <w:r>
        <w:rPr>
          <w:rFonts w:ascii="맑은 고딕" w:eastAsia="맑은 고딕" w:hAnsi="맑은 고딕" w:hint="eastAsia"/>
          <w:color w:val="1F1F1F"/>
          <w:szCs w:val="20"/>
        </w:rPr>
        <w:t>&lt; qgit 실행 화면 &gt;</w:t>
      </w:r>
    </w:p>
    <w:p w:rsidR="00AA6312" w:rsidRDefault="00AA6312" w:rsidP="00AA6312">
      <w:pPr>
        <w:spacing w:line="345" w:lineRule="atLeast"/>
        <w:jc w:val="center"/>
        <w:textAlignment w:val="baseline"/>
        <w:rPr>
          <w:rFonts w:ascii="맑은 고딕" w:eastAsia="맑은 고딕" w:hAnsi="맑은 고딕"/>
          <w:color w:val="1F1F1F"/>
          <w:szCs w:val="20"/>
        </w:rPr>
      </w:pPr>
    </w:p>
    <w:p w:rsidR="00AA6312" w:rsidRDefault="00AA6312" w:rsidP="00AA6312">
      <w:pPr>
        <w:spacing w:line="345" w:lineRule="atLeast"/>
        <w:jc w:val="center"/>
        <w:textAlignment w:val="baseline"/>
        <w:rPr>
          <w:rFonts w:ascii="맑은 고딕" w:eastAsia="맑은 고딕" w:hAnsi="맑은 고딕"/>
          <w:color w:val="1F1F1F"/>
          <w:szCs w:val="20"/>
        </w:rPr>
      </w:pPr>
      <w:r>
        <w:rPr>
          <w:rFonts w:ascii="맑은 고딕" w:eastAsia="맑은 고딕" w:hAnsi="맑은 고딕"/>
          <w:noProof/>
          <w:color w:val="3180DA"/>
          <w:szCs w:val="20"/>
          <w:bdr w:val="none" w:sz="0" w:space="0" w:color="auto" w:frame="1"/>
        </w:rPr>
        <w:lastRenderedPageBreak/>
        <w:drawing>
          <wp:inline distT="0" distB="0" distL="0" distR="0">
            <wp:extent cx="5715000" cy="4533900"/>
            <wp:effectExtent l="19050" t="0" r="0" b="0"/>
            <wp:docPr id="67" name="그림 16" descr="http://thumbnail.egloos.net/600x0/http:/pds25.egloos.com/pds/201212/13/58/a0004058_50c9de82675dc.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nail.egloos.net/600x0/http:/pds25.egloos.com/pds/201212/13/58/a0004058_50c9de82675dc.png">
                      <a:hlinkClick r:id="rId117"/>
                    </pic:cNvPr>
                    <pic:cNvPicPr>
                      <a:picLocks noChangeAspect="1" noChangeArrowheads="1"/>
                    </pic:cNvPicPr>
                  </pic:nvPicPr>
                  <pic:blipFill>
                    <a:blip r:embed="rId118" cstate="print"/>
                    <a:srcRect/>
                    <a:stretch>
                      <a:fillRect/>
                    </a:stretch>
                  </pic:blipFill>
                  <pic:spPr bwMode="auto">
                    <a:xfrm>
                      <a:off x="0" y="0"/>
                      <a:ext cx="5715000" cy="4533900"/>
                    </a:xfrm>
                    <a:prstGeom prst="rect">
                      <a:avLst/>
                    </a:prstGeom>
                    <a:noFill/>
                    <a:ln w="9525">
                      <a:noFill/>
                      <a:miter lim="800000"/>
                      <a:headEnd/>
                      <a:tailEnd/>
                    </a:ln>
                  </pic:spPr>
                </pic:pic>
              </a:graphicData>
            </a:graphic>
          </wp:inline>
        </w:drawing>
      </w:r>
    </w:p>
    <w:p w:rsidR="00AA6312" w:rsidRDefault="00AA6312" w:rsidP="00AA6312">
      <w:pPr>
        <w:spacing w:line="345" w:lineRule="atLeast"/>
        <w:jc w:val="center"/>
        <w:textAlignment w:val="baseline"/>
        <w:rPr>
          <w:rFonts w:ascii="맑은 고딕" w:eastAsia="맑은 고딕" w:hAnsi="맑은 고딕"/>
          <w:color w:val="1F1F1F"/>
          <w:szCs w:val="20"/>
        </w:rPr>
      </w:pPr>
      <w:r>
        <w:rPr>
          <w:rFonts w:ascii="맑은 고딕" w:eastAsia="맑은 고딕" w:hAnsi="맑은 고딕" w:hint="eastAsia"/>
          <w:color w:val="1F1F1F"/>
          <w:szCs w:val="20"/>
        </w:rPr>
        <w:t>&lt; gitk 실행 화면 &gt;</w:t>
      </w:r>
    </w:p>
    <w:p w:rsidR="00AA6312" w:rsidRDefault="00AA6312" w:rsidP="00AA6312">
      <w:pPr>
        <w:spacing w:line="345" w:lineRule="atLeast"/>
        <w:jc w:val="center"/>
        <w:textAlignment w:val="baseline"/>
        <w:rPr>
          <w:rFonts w:ascii="맑은 고딕" w:eastAsia="맑은 고딕" w:hAnsi="맑은 고딕"/>
          <w:color w:val="1F1F1F"/>
          <w:szCs w:val="20"/>
        </w:rPr>
      </w:pPr>
    </w:p>
    <w:p w:rsidR="00AA6312" w:rsidRDefault="00AA6312" w:rsidP="00AA6312">
      <w:pPr>
        <w:spacing w:line="345" w:lineRule="atLeast"/>
        <w:jc w:val="left"/>
        <w:textAlignment w:val="baseline"/>
        <w:rPr>
          <w:rFonts w:ascii="맑은 고딕" w:eastAsia="맑은 고딕" w:hAnsi="맑은 고딕"/>
          <w:color w:val="1F1F1F"/>
          <w:szCs w:val="20"/>
        </w:rPr>
      </w:pPr>
      <w:r>
        <w:rPr>
          <w:rFonts w:ascii="맑은 고딕" w:eastAsia="맑은 고딕" w:hAnsi="맑은 고딕" w:hint="eastAsia"/>
          <w:color w:val="1F1F1F"/>
          <w:szCs w:val="20"/>
        </w:rPr>
        <w:t>지금까지 만나본 분들은 대부분 qgit 보다는 gitk를 더 많이 알고 계시던데 저는 qgit을 강추합니다. 기능도 더 많고 외관도 더 수려합니다.</w:t>
      </w:r>
      <w:r>
        <w:rPr>
          <w:rFonts w:ascii="맑은 고딕" w:eastAsia="맑은 고딕" w:hAnsi="맑은 고딕" w:hint="eastAsia"/>
          <w:color w:val="1F1F1F"/>
          <w:szCs w:val="20"/>
        </w:rPr>
        <w:br/>
        <w:t>필요에 따라서 qgit과 gitk를 번갈아가면서 사용하게 되는데 최근 몇 달동안은 qgit 만으로 충분했습니다.</w:t>
      </w:r>
    </w:p>
    <w:p w:rsidR="00AA6312" w:rsidRDefault="00AA6312" w:rsidP="00AA6312">
      <w:pPr>
        <w:spacing w:line="345" w:lineRule="atLeast"/>
        <w:textAlignment w:val="baseline"/>
        <w:rPr>
          <w:rFonts w:ascii="맑은 고딕" w:eastAsia="맑은 고딕" w:hAnsi="맑은 고딕"/>
          <w:color w:val="1F1F1F"/>
          <w:szCs w:val="20"/>
        </w:rPr>
      </w:pPr>
    </w:p>
    <w:p w:rsidR="00AA6312" w:rsidRDefault="00AA6312" w:rsidP="00AA6312">
      <w:pPr>
        <w:spacing w:line="345" w:lineRule="atLeast"/>
        <w:textAlignment w:val="baseline"/>
        <w:rPr>
          <w:rFonts w:ascii="맑은 고딕" w:eastAsia="맑은 고딕" w:hAnsi="맑은 고딕"/>
          <w:color w:val="1F1F1F"/>
          <w:szCs w:val="20"/>
        </w:rPr>
      </w:pPr>
      <w:r>
        <w:rPr>
          <w:rFonts w:ascii="맑은 고딕" w:eastAsia="맑은 고딕" w:hAnsi="맑은 고딕" w:hint="eastAsia"/>
          <w:color w:val="1F1F1F"/>
          <w:szCs w:val="20"/>
        </w:rPr>
        <w:t>마지막으로, GIT을 설치하셨다면 반드시 이름과 이메일 설정을 하시기 바랍니다. 이름과 이메일 설정을 하는 방법은 "</w:t>
      </w:r>
      <w:hyperlink r:id="rId119" w:tgtFrame="_blank" w:history="1">
        <w:r>
          <w:rPr>
            <w:rStyle w:val="a8"/>
            <w:rFonts w:ascii="맑은 고딕" w:eastAsia="맑은 고딕" w:hAnsi="맑은 고딕" w:hint="eastAsia"/>
            <w:color w:val="3180DA"/>
            <w:szCs w:val="20"/>
            <w:bdr w:val="none" w:sz="0" w:space="0" w:color="auto" w:frame="1"/>
          </w:rPr>
          <w:t>GIT 초기 설정하기</w:t>
        </w:r>
      </w:hyperlink>
      <w:hyperlink r:id="rId120" w:history="1">
        <w:r>
          <w:rPr>
            <w:rStyle w:val="a8"/>
            <w:rFonts w:ascii="맑은 고딕" w:eastAsia="맑은 고딕" w:hAnsi="맑은 고딕" w:hint="eastAsia"/>
            <w:color w:val="3180DA"/>
            <w:szCs w:val="20"/>
            <w:bdr w:val="none" w:sz="0" w:space="0" w:color="auto" w:frame="1"/>
          </w:rPr>
          <w:t>[1]</w:t>
        </w:r>
      </w:hyperlink>
      <w:r>
        <w:rPr>
          <w:rFonts w:ascii="맑은 고딕" w:eastAsia="맑은 고딕" w:hAnsi="맑은 고딕" w:hint="eastAsia"/>
          <w:color w:val="1F1F1F"/>
          <w:szCs w:val="20"/>
        </w:rPr>
        <w:t>" 포스팅을 참고하시기 바랍니다.</w:t>
      </w:r>
    </w:p>
    <w:p w:rsidR="00AA6312" w:rsidRDefault="00AA6312" w:rsidP="00AA6312">
      <w:pPr>
        <w:spacing w:line="345" w:lineRule="atLeast"/>
        <w:textAlignment w:val="baseline"/>
        <w:rPr>
          <w:rFonts w:ascii="맑은 고딕" w:eastAsia="맑은 고딕" w:hAnsi="맑은 고딕"/>
          <w:color w:val="1F1F1F"/>
          <w:szCs w:val="20"/>
        </w:rPr>
      </w:pPr>
      <w:r>
        <w:rPr>
          <w:rFonts w:ascii="맑은 고딕" w:eastAsia="맑은 고딕" w:hAnsi="맑은 고딕" w:hint="eastAsia"/>
          <w:color w:val="1F1F1F"/>
          <w:szCs w:val="20"/>
        </w:rPr>
        <w:br/>
        <w:t>감사합니다.</w:t>
      </w:r>
    </w:p>
    <w:p w:rsidR="00AA6312" w:rsidRDefault="00AA6312" w:rsidP="00AA6312">
      <w:pPr>
        <w:spacing w:line="345" w:lineRule="atLeast"/>
        <w:textAlignment w:val="baseline"/>
        <w:rPr>
          <w:rFonts w:ascii="맑은 고딕" w:eastAsia="맑은 고딕" w:hAnsi="맑은 고딕"/>
          <w:color w:val="1F1F1F"/>
          <w:szCs w:val="20"/>
        </w:rPr>
      </w:pPr>
    </w:p>
    <w:p w:rsidR="00AA6312" w:rsidRDefault="00AA6312" w:rsidP="00AA6312">
      <w:pPr>
        <w:spacing w:line="345" w:lineRule="atLeast"/>
        <w:textAlignment w:val="baseline"/>
        <w:rPr>
          <w:rFonts w:ascii="맑은 고딕" w:eastAsia="맑은 고딕" w:hAnsi="맑은 고딕"/>
          <w:color w:val="1F1F1F"/>
          <w:szCs w:val="20"/>
        </w:rPr>
      </w:pPr>
      <w:r>
        <w:rPr>
          <w:rFonts w:ascii="맑은 고딕" w:eastAsia="맑은 고딕" w:hAnsi="맑은 고딕" w:hint="eastAsia"/>
          <w:color w:val="1F1F1F"/>
          <w:szCs w:val="20"/>
        </w:rPr>
        <w:t>[1] </w:t>
      </w:r>
      <w:hyperlink r:id="rId121" w:history="1">
        <w:r>
          <w:rPr>
            <w:rStyle w:val="a8"/>
            <w:rFonts w:ascii="맑은 고딕" w:eastAsia="맑은 고딕" w:hAnsi="맑은 고딕" w:hint="eastAsia"/>
            <w:color w:val="3180DA"/>
            <w:szCs w:val="20"/>
            <w:bdr w:val="none" w:sz="0" w:space="0" w:color="auto" w:frame="1"/>
          </w:rPr>
          <w:t>http://seoz.egloos.com/3910892</w:t>
        </w:r>
      </w:hyperlink>
    </w:p>
    <w:p w:rsidR="003B3AEF" w:rsidRPr="00AA6312" w:rsidRDefault="003B3AEF">
      <w:pPr>
        <w:rPr>
          <w:szCs w:val="20"/>
        </w:rPr>
      </w:pPr>
    </w:p>
    <w:p w:rsidR="003B3AEF" w:rsidRPr="003B3AEF" w:rsidRDefault="003B3AEF">
      <w:pPr>
        <w:rPr>
          <w:szCs w:val="20"/>
        </w:rPr>
      </w:pPr>
    </w:p>
    <w:sectPr w:rsidR="003B3AEF" w:rsidRPr="003B3AEF" w:rsidSect="00E752A2">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7BBE" w:rsidRDefault="006D7BBE" w:rsidP="00DF1237">
      <w:r>
        <w:separator/>
      </w:r>
    </w:p>
  </w:endnote>
  <w:endnote w:type="continuationSeparator" w:id="0">
    <w:p w:rsidR="006D7BBE" w:rsidRDefault="006D7BBE" w:rsidP="00DF123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Noto Sans Korean">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나눔명조">
    <w:panose1 w:val="02020603020101020101"/>
    <w:charset w:val="81"/>
    <w:family w:val="roman"/>
    <w:pitch w:val="variable"/>
    <w:sig w:usb0="800002A7" w:usb1="09D7FCFB" w:usb2="00000010" w:usb3="00000000" w:csb0="0008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7BBE" w:rsidRDefault="006D7BBE" w:rsidP="00DF1237">
      <w:r>
        <w:separator/>
      </w:r>
    </w:p>
  </w:footnote>
  <w:footnote w:type="continuationSeparator" w:id="0">
    <w:p w:rsidR="006D7BBE" w:rsidRDefault="006D7BBE" w:rsidP="00DF123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A0114"/>
    <w:multiLevelType w:val="multilevel"/>
    <w:tmpl w:val="2E225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6065DC"/>
    <w:multiLevelType w:val="multilevel"/>
    <w:tmpl w:val="0442B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2B6E51"/>
    <w:multiLevelType w:val="multilevel"/>
    <w:tmpl w:val="DA26A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1D43AD"/>
    <w:multiLevelType w:val="multilevel"/>
    <w:tmpl w:val="0C9887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7F3D5C"/>
    <w:multiLevelType w:val="multilevel"/>
    <w:tmpl w:val="7ABA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26473A"/>
    <w:multiLevelType w:val="multilevel"/>
    <w:tmpl w:val="6280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FC6551"/>
    <w:multiLevelType w:val="multilevel"/>
    <w:tmpl w:val="3796C2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7B0178"/>
    <w:multiLevelType w:val="multilevel"/>
    <w:tmpl w:val="1F8216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38426A"/>
    <w:multiLevelType w:val="multilevel"/>
    <w:tmpl w:val="20BE9A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3D13E9"/>
    <w:multiLevelType w:val="multilevel"/>
    <w:tmpl w:val="F94A36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A35D89"/>
    <w:multiLevelType w:val="multilevel"/>
    <w:tmpl w:val="35F6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955A0F"/>
    <w:multiLevelType w:val="multilevel"/>
    <w:tmpl w:val="53E017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33952B3"/>
    <w:multiLevelType w:val="multilevel"/>
    <w:tmpl w:val="AA8669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0C03B58"/>
    <w:multiLevelType w:val="multilevel"/>
    <w:tmpl w:val="4A8EA5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3B35F21"/>
    <w:multiLevelType w:val="multilevel"/>
    <w:tmpl w:val="673CF3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DA62427"/>
    <w:multiLevelType w:val="multilevel"/>
    <w:tmpl w:val="61069A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3996A85"/>
    <w:multiLevelType w:val="multilevel"/>
    <w:tmpl w:val="A26EDA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9456391"/>
    <w:multiLevelType w:val="multilevel"/>
    <w:tmpl w:val="E0025D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1873FC7"/>
    <w:multiLevelType w:val="multilevel"/>
    <w:tmpl w:val="C9787C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BF729B6"/>
    <w:multiLevelType w:val="multilevel"/>
    <w:tmpl w:val="A8E6F3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E9754A4"/>
    <w:multiLevelType w:val="multilevel"/>
    <w:tmpl w:val="A92A5C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FE27E07"/>
    <w:multiLevelType w:val="multilevel"/>
    <w:tmpl w:val="3E909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08327ED"/>
    <w:multiLevelType w:val="multilevel"/>
    <w:tmpl w:val="EFCE3E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5674C4A"/>
    <w:multiLevelType w:val="multilevel"/>
    <w:tmpl w:val="15F85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68E746C"/>
    <w:multiLevelType w:val="multilevel"/>
    <w:tmpl w:val="406E1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7"/>
  </w:num>
  <w:num w:numId="3">
    <w:abstractNumId w:val="12"/>
  </w:num>
  <w:num w:numId="4">
    <w:abstractNumId w:val="20"/>
  </w:num>
  <w:num w:numId="5">
    <w:abstractNumId w:val="18"/>
  </w:num>
  <w:num w:numId="6">
    <w:abstractNumId w:val="19"/>
  </w:num>
  <w:num w:numId="7">
    <w:abstractNumId w:val="14"/>
  </w:num>
  <w:num w:numId="8">
    <w:abstractNumId w:val="17"/>
  </w:num>
  <w:num w:numId="9">
    <w:abstractNumId w:val="6"/>
  </w:num>
  <w:num w:numId="10">
    <w:abstractNumId w:val="0"/>
  </w:num>
  <w:num w:numId="11">
    <w:abstractNumId w:val="16"/>
  </w:num>
  <w:num w:numId="12">
    <w:abstractNumId w:val="22"/>
  </w:num>
  <w:num w:numId="13">
    <w:abstractNumId w:val="9"/>
  </w:num>
  <w:num w:numId="14">
    <w:abstractNumId w:val="11"/>
  </w:num>
  <w:num w:numId="15">
    <w:abstractNumId w:val="8"/>
  </w:num>
  <w:num w:numId="16">
    <w:abstractNumId w:val="3"/>
  </w:num>
  <w:num w:numId="17">
    <w:abstractNumId w:val="23"/>
  </w:num>
  <w:num w:numId="18">
    <w:abstractNumId w:val="10"/>
  </w:num>
  <w:num w:numId="19">
    <w:abstractNumId w:val="4"/>
  </w:num>
  <w:num w:numId="20">
    <w:abstractNumId w:val="1"/>
  </w:num>
  <w:num w:numId="21">
    <w:abstractNumId w:val="21"/>
  </w:num>
  <w:num w:numId="22">
    <w:abstractNumId w:val="2"/>
  </w:num>
  <w:num w:numId="23">
    <w:abstractNumId w:val="24"/>
  </w:num>
  <w:num w:numId="24">
    <w:abstractNumId w:val="5"/>
  </w:num>
  <w:num w:numId="25">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6041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256AE"/>
    <w:rsid w:val="000055F2"/>
    <w:rsid w:val="000103BD"/>
    <w:rsid w:val="00026F32"/>
    <w:rsid w:val="00050519"/>
    <w:rsid w:val="000600A0"/>
    <w:rsid w:val="000606AE"/>
    <w:rsid w:val="00060DAD"/>
    <w:rsid w:val="0007256E"/>
    <w:rsid w:val="000744FD"/>
    <w:rsid w:val="00077FFA"/>
    <w:rsid w:val="00084031"/>
    <w:rsid w:val="00084BC4"/>
    <w:rsid w:val="000917CE"/>
    <w:rsid w:val="00095107"/>
    <w:rsid w:val="000A0C3D"/>
    <w:rsid w:val="000B26EE"/>
    <w:rsid w:val="000C3872"/>
    <w:rsid w:val="000D78C6"/>
    <w:rsid w:val="000F009B"/>
    <w:rsid w:val="00106966"/>
    <w:rsid w:val="0011097F"/>
    <w:rsid w:val="00123C4D"/>
    <w:rsid w:val="00126DA2"/>
    <w:rsid w:val="00146B9A"/>
    <w:rsid w:val="00164DD4"/>
    <w:rsid w:val="00174C39"/>
    <w:rsid w:val="00183531"/>
    <w:rsid w:val="00200242"/>
    <w:rsid w:val="00201143"/>
    <w:rsid w:val="0020636D"/>
    <w:rsid w:val="00211A48"/>
    <w:rsid w:val="00223B0D"/>
    <w:rsid w:val="00256668"/>
    <w:rsid w:val="002656D4"/>
    <w:rsid w:val="00270AA3"/>
    <w:rsid w:val="002771A4"/>
    <w:rsid w:val="00292BF3"/>
    <w:rsid w:val="00296B6F"/>
    <w:rsid w:val="002C0C54"/>
    <w:rsid w:val="002C6B45"/>
    <w:rsid w:val="002D14A2"/>
    <w:rsid w:val="002D1BDB"/>
    <w:rsid w:val="002E3F88"/>
    <w:rsid w:val="002F7A43"/>
    <w:rsid w:val="0030351E"/>
    <w:rsid w:val="003256AE"/>
    <w:rsid w:val="00326E91"/>
    <w:rsid w:val="0034235A"/>
    <w:rsid w:val="003931E7"/>
    <w:rsid w:val="003B3AEF"/>
    <w:rsid w:val="003E3B85"/>
    <w:rsid w:val="003F222E"/>
    <w:rsid w:val="00402B89"/>
    <w:rsid w:val="00405BC2"/>
    <w:rsid w:val="00423A03"/>
    <w:rsid w:val="004323A8"/>
    <w:rsid w:val="00443B96"/>
    <w:rsid w:val="004574D9"/>
    <w:rsid w:val="0046741F"/>
    <w:rsid w:val="00487DE1"/>
    <w:rsid w:val="004D5AE3"/>
    <w:rsid w:val="004D5E59"/>
    <w:rsid w:val="004D60CB"/>
    <w:rsid w:val="004E67CE"/>
    <w:rsid w:val="00500ADC"/>
    <w:rsid w:val="005116C8"/>
    <w:rsid w:val="00542FCB"/>
    <w:rsid w:val="005477C4"/>
    <w:rsid w:val="00553409"/>
    <w:rsid w:val="005574D5"/>
    <w:rsid w:val="00572031"/>
    <w:rsid w:val="005D7827"/>
    <w:rsid w:val="00613B9E"/>
    <w:rsid w:val="006169DA"/>
    <w:rsid w:val="00624BBA"/>
    <w:rsid w:val="0063230F"/>
    <w:rsid w:val="00632A06"/>
    <w:rsid w:val="00636719"/>
    <w:rsid w:val="00646085"/>
    <w:rsid w:val="00685A4F"/>
    <w:rsid w:val="006A09BB"/>
    <w:rsid w:val="006A0F73"/>
    <w:rsid w:val="006C3E14"/>
    <w:rsid w:val="006D7BBE"/>
    <w:rsid w:val="006E2A79"/>
    <w:rsid w:val="00702808"/>
    <w:rsid w:val="007075B9"/>
    <w:rsid w:val="00776A2F"/>
    <w:rsid w:val="007835BC"/>
    <w:rsid w:val="007A30C2"/>
    <w:rsid w:val="007A762B"/>
    <w:rsid w:val="007B3004"/>
    <w:rsid w:val="00812459"/>
    <w:rsid w:val="00813A00"/>
    <w:rsid w:val="00813D0F"/>
    <w:rsid w:val="00814B6F"/>
    <w:rsid w:val="0083353C"/>
    <w:rsid w:val="00893632"/>
    <w:rsid w:val="008A5E03"/>
    <w:rsid w:val="008B3A0E"/>
    <w:rsid w:val="008E2AEB"/>
    <w:rsid w:val="008F07E3"/>
    <w:rsid w:val="00931CA4"/>
    <w:rsid w:val="0094047A"/>
    <w:rsid w:val="00940909"/>
    <w:rsid w:val="00944D65"/>
    <w:rsid w:val="00992A81"/>
    <w:rsid w:val="00994875"/>
    <w:rsid w:val="009A538B"/>
    <w:rsid w:val="009B56F0"/>
    <w:rsid w:val="009D5CD1"/>
    <w:rsid w:val="009E53E4"/>
    <w:rsid w:val="009F02C0"/>
    <w:rsid w:val="00A057C6"/>
    <w:rsid w:val="00A146B8"/>
    <w:rsid w:val="00A14E13"/>
    <w:rsid w:val="00A15410"/>
    <w:rsid w:val="00A22066"/>
    <w:rsid w:val="00A27356"/>
    <w:rsid w:val="00A51C10"/>
    <w:rsid w:val="00A74F8E"/>
    <w:rsid w:val="00A74F95"/>
    <w:rsid w:val="00AA0360"/>
    <w:rsid w:val="00AA6312"/>
    <w:rsid w:val="00AB24C2"/>
    <w:rsid w:val="00AB2E23"/>
    <w:rsid w:val="00AC7E39"/>
    <w:rsid w:val="00AE1242"/>
    <w:rsid w:val="00AE715B"/>
    <w:rsid w:val="00B06E4A"/>
    <w:rsid w:val="00B55A2F"/>
    <w:rsid w:val="00B84BF6"/>
    <w:rsid w:val="00B96A6D"/>
    <w:rsid w:val="00C16EEE"/>
    <w:rsid w:val="00C23895"/>
    <w:rsid w:val="00C43FA7"/>
    <w:rsid w:val="00C46133"/>
    <w:rsid w:val="00C63E90"/>
    <w:rsid w:val="00C650EF"/>
    <w:rsid w:val="00C77278"/>
    <w:rsid w:val="00C83060"/>
    <w:rsid w:val="00C8353F"/>
    <w:rsid w:val="00C8381B"/>
    <w:rsid w:val="00C9062D"/>
    <w:rsid w:val="00C927DB"/>
    <w:rsid w:val="00C93D54"/>
    <w:rsid w:val="00CE345D"/>
    <w:rsid w:val="00CF613B"/>
    <w:rsid w:val="00D00E0F"/>
    <w:rsid w:val="00D10CB1"/>
    <w:rsid w:val="00D466D5"/>
    <w:rsid w:val="00D5464A"/>
    <w:rsid w:val="00D60C14"/>
    <w:rsid w:val="00D60D21"/>
    <w:rsid w:val="00D778BC"/>
    <w:rsid w:val="00D912FE"/>
    <w:rsid w:val="00DD550A"/>
    <w:rsid w:val="00DD66B0"/>
    <w:rsid w:val="00DF1237"/>
    <w:rsid w:val="00DF22D1"/>
    <w:rsid w:val="00DF32DB"/>
    <w:rsid w:val="00E12525"/>
    <w:rsid w:val="00E30609"/>
    <w:rsid w:val="00E33C8C"/>
    <w:rsid w:val="00E34A6E"/>
    <w:rsid w:val="00E4711F"/>
    <w:rsid w:val="00E55671"/>
    <w:rsid w:val="00E567DC"/>
    <w:rsid w:val="00E62E99"/>
    <w:rsid w:val="00E752A2"/>
    <w:rsid w:val="00E830A5"/>
    <w:rsid w:val="00E83DC7"/>
    <w:rsid w:val="00EA2AE2"/>
    <w:rsid w:val="00EA6F58"/>
    <w:rsid w:val="00EB7B96"/>
    <w:rsid w:val="00EE3D85"/>
    <w:rsid w:val="00F176FC"/>
    <w:rsid w:val="00F35CD0"/>
    <w:rsid w:val="00F44348"/>
    <w:rsid w:val="00F57C14"/>
    <w:rsid w:val="00F9742C"/>
    <w:rsid w:val="00FA4143"/>
    <w:rsid w:val="00FA4C12"/>
    <w:rsid w:val="00FB4774"/>
    <w:rsid w:val="00FE1C37"/>
    <w:rsid w:val="00FE4F0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60417"/>
    <o:shapelayout v:ext="edit">
      <o:idmap v:ext="edit" data="1"/>
      <o:rules v:ext="edit">
        <o:r id="V:Rule8" type="connector" idref="#_x0000_s1026"/>
        <o:r id="V:Rule9" type="connector" idref="#_x0000_s1029"/>
        <o:r id="V:Rule10" type="connector" idref="#_x0000_s1052"/>
        <o:r id="V:Rule11" type="connector" idref="#_x0000_s1027"/>
        <o:r id="V:Rule12" type="connector" idref="#_x0000_s1040"/>
        <o:r id="V:Rule13" type="connector" idref="#_x0000_s1051"/>
        <o:r id="V:Rule14"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52A2"/>
    <w:pPr>
      <w:widowControl w:val="0"/>
      <w:wordWrap w:val="0"/>
      <w:autoSpaceDE w:val="0"/>
      <w:autoSpaceDN w:val="0"/>
      <w:jc w:val="both"/>
    </w:pPr>
  </w:style>
  <w:style w:type="paragraph" w:styleId="1">
    <w:name w:val="heading 1"/>
    <w:basedOn w:val="a"/>
    <w:next w:val="a"/>
    <w:link w:val="1Char"/>
    <w:uiPriority w:val="9"/>
    <w:qFormat/>
    <w:rsid w:val="00C23895"/>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C23895"/>
    <w:pPr>
      <w:keepNext/>
      <w:outlineLvl w:val="1"/>
    </w:pPr>
    <w:rPr>
      <w:rFonts w:asciiTheme="majorHAnsi" w:eastAsiaTheme="majorEastAsia" w:hAnsiTheme="majorHAnsi" w:cstheme="majorBidi"/>
    </w:rPr>
  </w:style>
  <w:style w:type="paragraph" w:styleId="3">
    <w:name w:val="heading 3"/>
    <w:basedOn w:val="a"/>
    <w:link w:val="3Char"/>
    <w:uiPriority w:val="9"/>
    <w:qFormat/>
    <w:rsid w:val="004323A8"/>
    <w:pPr>
      <w:widowControl/>
      <w:wordWrap/>
      <w:autoSpaceDE/>
      <w:autoSpaceDN/>
      <w:spacing w:before="100" w:beforeAutospacing="1" w:after="100" w:afterAutospacing="1"/>
      <w:jc w:val="left"/>
      <w:outlineLvl w:val="2"/>
    </w:pPr>
    <w:rPr>
      <w:rFonts w:ascii="굴림" w:eastAsia="굴림" w:hAnsi="굴림" w:cs="굴림"/>
      <w:b/>
      <w:bCs/>
      <w:kern w:val="0"/>
      <w:sz w:val="27"/>
      <w:szCs w:val="27"/>
    </w:rPr>
  </w:style>
  <w:style w:type="paragraph" w:styleId="4">
    <w:name w:val="heading 4"/>
    <w:basedOn w:val="a"/>
    <w:next w:val="a"/>
    <w:link w:val="4Char"/>
    <w:uiPriority w:val="9"/>
    <w:semiHidden/>
    <w:unhideWhenUsed/>
    <w:qFormat/>
    <w:rsid w:val="00DF22D1"/>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296B6F"/>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F1237"/>
    <w:pPr>
      <w:tabs>
        <w:tab w:val="center" w:pos="4513"/>
        <w:tab w:val="right" w:pos="9026"/>
      </w:tabs>
      <w:snapToGrid w:val="0"/>
    </w:pPr>
  </w:style>
  <w:style w:type="character" w:customStyle="1" w:styleId="Char">
    <w:name w:val="머리글 Char"/>
    <w:basedOn w:val="a0"/>
    <w:link w:val="a3"/>
    <w:uiPriority w:val="99"/>
    <w:semiHidden/>
    <w:rsid w:val="00DF1237"/>
  </w:style>
  <w:style w:type="paragraph" w:styleId="a4">
    <w:name w:val="footer"/>
    <w:basedOn w:val="a"/>
    <w:link w:val="Char0"/>
    <w:uiPriority w:val="99"/>
    <w:semiHidden/>
    <w:unhideWhenUsed/>
    <w:rsid w:val="00DF1237"/>
    <w:pPr>
      <w:tabs>
        <w:tab w:val="center" w:pos="4513"/>
        <w:tab w:val="right" w:pos="9026"/>
      </w:tabs>
      <w:snapToGrid w:val="0"/>
    </w:pPr>
  </w:style>
  <w:style w:type="character" w:customStyle="1" w:styleId="Char0">
    <w:name w:val="바닥글 Char"/>
    <w:basedOn w:val="a0"/>
    <w:link w:val="a4"/>
    <w:uiPriority w:val="99"/>
    <w:semiHidden/>
    <w:rsid w:val="00DF1237"/>
  </w:style>
  <w:style w:type="paragraph" w:styleId="a5">
    <w:name w:val="Balloon Text"/>
    <w:basedOn w:val="a"/>
    <w:link w:val="Char1"/>
    <w:uiPriority w:val="99"/>
    <w:semiHidden/>
    <w:unhideWhenUsed/>
    <w:rsid w:val="00DF1237"/>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DF1237"/>
    <w:rPr>
      <w:rFonts w:asciiTheme="majorHAnsi" w:eastAsiaTheme="majorEastAsia" w:hAnsiTheme="majorHAnsi" w:cstheme="majorBidi"/>
      <w:sz w:val="18"/>
      <w:szCs w:val="18"/>
    </w:rPr>
  </w:style>
  <w:style w:type="character" w:customStyle="1" w:styleId="apple-converted-space">
    <w:name w:val="apple-converted-space"/>
    <w:basedOn w:val="a0"/>
    <w:rsid w:val="00F35CD0"/>
  </w:style>
  <w:style w:type="paragraph" w:styleId="a6">
    <w:name w:val="Normal (Web)"/>
    <w:basedOn w:val="a"/>
    <w:uiPriority w:val="99"/>
    <w:unhideWhenUsed/>
    <w:rsid w:val="00F35CD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7">
    <w:name w:val="Strong"/>
    <w:basedOn w:val="a0"/>
    <w:uiPriority w:val="22"/>
    <w:qFormat/>
    <w:rsid w:val="00F35CD0"/>
    <w:rPr>
      <w:b/>
      <w:bCs/>
    </w:rPr>
  </w:style>
  <w:style w:type="character" w:styleId="a8">
    <w:name w:val="Hyperlink"/>
    <w:basedOn w:val="a0"/>
    <w:uiPriority w:val="99"/>
    <w:unhideWhenUsed/>
    <w:rsid w:val="00F35CD0"/>
    <w:rPr>
      <w:color w:val="0000FF"/>
      <w:u w:val="single"/>
    </w:rPr>
  </w:style>
  <w:style w:type="character" w:customStyle="1" w:styleId="3Char">
    <w:name w:val="제목 3 Char"/>
    <w:basedOn w:val="a0"/>
    <w:link w:val="3"/>
    <w:uiPriority w:val="9"/>
    <w:rsid w:val="004323A8"/>
    <w:rPr>
      <w:rFonts w:ascii="굴림" w:eastAsia="굴림" w:hAnsi="굴림" w:cs="굴림"/>
      <w:b/>
      <w:bCs/>
      <w:kern w:val="0"/>
      <w:sz w:val="27"/>
      <w:szCs w:val="27"/>
    </w:rPr>
  </w:style>
  <w:style w:type="character" w:styleId="HTML">
    <w:name w:val="HTML Code"/>
    <w:basedOn w:val="a0"/>
    <w:uiPriority w:val="99"/>
    <w:semiHidden/>
    <w:unhideWhenUsed/>
    <w:rsid w:val="00702808"/>
    <w:rPr>
      <w:rFonts w:ascii="굴림체" w:eastAsia="굴림체" w:hAnsi="굴림체" w:cs="굴림체"/>
      <w:sz w:val="24"/>
      <w:szCs w:val="24"/>
    </w:rPr>
  </w:style>
  <w:style w:type="character" w:customStyle="1" w:styleId="2Char">
    <w:name w:val="제목 2 Char"/>
    <w:basedOn w:val="a0"/>
    <w:link w:val="2"/>
    <w:uiPriority w:val="9"/>
    <w:rsid w:val="00C23895"/>
    <w:rPr>
      <w:rFonts w:asciiTheme="majorHAnsi" w:eastAsiaTheme="majorEastAsia" w:hAnsiTheme="majorHAnsi" w:cstheme="majorBidi"/>
    </w:rPr>
  </w:style>
  <w:style w:type="character" w:styleId="HTML0">
    <w:name w:val="HTML Keyboard"/>
    <w:basedOn w:val="a0"/>
    <w:uiPriority w:val="99"/>
    <w:semiHidden/>
    <w:unhideWhenUsed/>
    <w:rsid w:val="00C23895"/>
    <w:rPr>
      <w:rFonts w:ascii="굴림체" w:eastAsia="굴림체" w:hAnsi="굴림체" w:cs="굴림체"/>
      <w:sz w:val="24"/>
      <w:szCs w:val="24"/>
    </w:rPr>
  </w:style>
  <w:style w:type="character" w:customStyle="1" w:styleId="1Char">
    <w:name w:val="제목 1 Char"/>
    <w:basedOn w:val="a0"/>
    <w:link w:val="1"/>
    <w:uiPriority w:val="9"/>
    <w:rsid w:val="00C23895"/>
    <w:rPr>
      <w:rFonts w:asciiTheme="majorHAnsi" w:eastAsiaTheme="majorEastAsia" w:hAnsiTheme="majorHAnsi" w:cstheme="majorBidi"/>
      <w:sz w:val="28"/>
      <w:szCs w:val="28"/>
    </w:rPr>
  </w:style>
  <w:style w:type="character" w:styleId="HTML1">
    <w:name w:val="HTML Typewriter"/>
    <w:basedOn w:val="a0"/>
    <w:uiPriority w:val="99"/>
    <w:semiHidden/>
    <w:unhideWhenUsed/>
    <w:rsid w:val="000055F2"/>
    <w:rPr>
      <w:rFonts w:ascii="굴림체" w:eastAsia="굴림체" w:hAnsi="굴림체" w:cs="굴림체"/>
      <w:sz w:val="24"/>
      <w:szCs w:val="24"/>
    </w:rPr>
  </w:style>
  <w:style w:type="paragraph" w:customStyle="1" w:styleId="line874">
    <w:name w:val="line874"/>
    <w:basedOn w:val="a"/>
    <w:rsid w:val="000606AE"/>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HTML2">
    <w:name w:val="HTML Preformatted"/>
    <w:basedOn w:val="a"/>
    <w:link w:val="HTMLChar"/>
    <w:uiPriority w:val="99"/>
    <w:unhideWhenUsed/>
    <w:rsid w:val="00060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2"/>
    <w:uiPriority w:val="99"/>
    <w:rsid w:val="000606AE"/>
    <w:rPr>
      <w:rFonts w:ascii="굴림체" w:eastAsia="굴림체" w:hAnsi="굴림체" w:cs="굴림체"/>
      <w:kern w:val="0"/>
      <w:sz w:val="24"/>
      <w:szCs w:val="24"/>
    </w:rPr>
  </w:style>
  <w:style w:type="paragraph" w:customStyle="1" w:styleId="line862">
    <w:name w:val="line862"/>
    <w:basedOn w:val="a"/>
    <w:rsid w:val="000606AE"/>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9">
    <w:name w:val="Emphasis"/>
    <w:basedOn w:val="a0"/>
    <w:uiPriority w:val="20"/>
    <w:qFormat/>
    <w:rsid w:val="00084BC4"/>
    <w:rPr>
      <w:i/>
      <w:iCs/>
    </w:rPr>
  </w:style>
  <w:style w:type="character" w:customStyle="1" w:styleId="4Char">
    <w:name w:val="제목 4 Char"/>
    <w:basedOn w:val="a0"/>
    <w:link w:val="4"/>
    <w:uiPriority w:val="9"/>
    <w:semiHidden/>
    <w:rsid w:val="00DF22D1"/>
    <w:rPr>
      <w:b/>
      <w:bCs/>
    </w:rPr>
  </w:style>
  <w:style w:type="character" w:customStyle="1" w:styleId="pln">
    <w:name w:val="pln"/>
    <w:basedOn w:val="a0"/>
    <w:rsid w:val="009D5CD1"/>
  </w:style>
  <w:style w:type="character" w:customStyle="1" w:styleId="pun">
    <w:name w:val="pun"/>
    <w:basedOn w:val="a0"/>
    <w:rsid w:val="009D5CD1"/>
  </w:style>
  <w:style w:type="character" w:customStyle="1" w:styleId="com">
    <w:name w:val="com"/>
    <w:basedOn w:val="a0"/>
    <w:rsid w:val="009D5CD1"/>
  </w:style>
  <w:style w:type="character" w:customStyle="1" w:styleId="kwd">
    <w:name w:val="kwd"/>
    <w:basedOn w:val="a0"/>
    <w:rsid w:val="009D5CD1"/>
  </w:style>
  <w:style w:type="character" w:customStyle="1" w:styleId="lit">
    <w:name w:val="lit"/>
    <w:basedOn w:val="a0"/>
    <w:rsid w:val="009D5CD1"/>
  </w:style>
  <w:style w:type="character" w:customStyle="1" w:styleId="txtdetail">
    <w:name w:val="txt_detail"/>
    <w:basedOn w:val="a0"/>
    <w:rsid w:val="00F57C14"/>
  </w:style>
  <w:style w:type="character" w:styleId="aa">
    <w:name w:val="FollowedHyperlink"/>
    <w:basedOn w:val="a0"/>
    <w:uiPriority w:val="99"/>
    <w:semiHidden/>
    <w:unhideWhenUsed/>
    <w:rsid w:val="006A0F73"/>
    <w:rPr>
      <w:color w:val="800080" w:themeColor="followedHyperlink"/>
      <w:u w:val="single"/>
    </w:rPr>
  </w:style>
  <w:style w:type="character" w:customStyle="1" w:styleId="5Char">
    <w:name w:val="제목 5 Char"/>
    <w:basedOn w:val="a0"/>
    <w:link w:val="5"/>
    <w:uiPriority w:val="9"/>
    <w:semiHidden/>
    <w:rsid w:val="00296B6F"/>
    <w:rPr>
      <w:rFonts w:asciiTheme="majorHAnsi" w:eastAsiaTheme="majorEastAsia" w:hAnsiTheme="majorHAnsi" w:cstheme="majorBidi"/>
    </w:rPr>
  </w:style>
  <w:style w:type="paragraph" w:customStyle="1" w:styleId="postlink">
    <w:name w:val="post_link"/>
    <w:basedOn w:val="a"/>
    <w:rsid w:val="00AA6312"/>
    <w:pPr>
      <w:widowControl/>
      <w:wordWrap/>
      <w:autoSpaceDE/>
      <w:autoSpaceDN/>
      <w:spacing w:before="100" w:beforeAutospacing="1" w:after="100" w:afterAutospacing="1"/>
      <w:jc w:val="left"/>
    </w:pPr>
    <w:rPr>
      <w:rFonts w:ascii="굴림" w:eastAsia="굴림" w:hAnsi="굴림" w:cs="굴림"/>
      <w:kern w:val="0"/>
      <w:sz w:val="24"/>
      <w:szCs w:val="24"/>
    </w:rPr>
  </w:style>
</w:styles>
</file>

<file path=word/webSettings.xml><?xml version="1.0" encoding="utf-8"?>
<w:webSettings xmlns:r="http://schemas.openxmlformats.org/officeDocument/2006/relationships" xmlns:w="http://schemas.openxmlformats.org/wordprocessingml/2006/main">
  <w:divs>
    <w:div w:id="52970537">
      <w:bodyDiv w:val="1"/>
      <w:marLeft w:val="0"/>
      <w:marRight w:val="0"/>
      <w:marTop w:val="0"/>
      <w:marBottom w:val="0"/>
      <w:divBdr>
        <w:top w:val="none" w:sz="0" w:space="0" w:color="auto"/>
        <w:left w:val="none" w:sz="0" w:space="0" w:color="auto"/>
        <w:bottom w:val="none" w:sz="0" w:space="0" w:color="auto"/>
        <w:right w:val="none" w:sz="0" w:space="0" w:color="auto"/>
      </w:divBdr>
    </w:div>
    <w:div w:id="261888228">
      <w:bodyDiv w:val="1"/>
      <w:marLeft w:val="0"/>
      <w:marRight w:val="0"/>
      <w:marTop w:val="0"/>
      <w:marBottom w:val="0"/>
      <w:divBdr>
        <w:top w:val="none" w:sz="0" w:space="0" w:color="auto"/>
        <w:left w:val="none" w:sz="0" w:space="0" w:color="auto"/>
        <w:bottom w:val="none" w:sz="0" w:space="0" w:color="auto"/>
        <w:right w:val="none" w:sz="0" w:space="0" w:color="auto"/>
      </w:divBdr>
    </w:div>
    <w:div w:id="294067525">
      <w:bodyDiv w:val="1"/>
      <w:marLeft w:val="0"/>
      <w:marRight w:val="0"/>
      <w:marTop w:val="0"/>
      <w:marBottom w:val="0"/>
      <w:divBdr>
        <w:top w:val="none" w:sz="0" w:space="0" w:color="auto"/>
        <w:left w:val="none" w:sz="0" w:space="0" w:color="auto"/>
        <w:bottom w:val="none" w:sz="0" w:space="0" w:color="auto"/>
        <w:right w:val="none" w:sz="0" w:space="0" w:color="auto"/>
      </w:divBdr>
      <w:divsChild>
        <w:div w:id="831795365">
          <w:marLeft w:val="0"/>
          <w:marRight w:val="0"/>
          <w:marTop w:val="0"/>
          <w:marBottom w:val="0"/>
          <w:divBdr>
            <w:top w:val="none" w:sz="0" w:space="0" w:color="auto"/>
            <w:left w:val="none" w:sz="0" w:space="0" w:color="auto"/>
            <w:bottom w:val="none" w:sz="0" w:space="0" w:color="auto"/>
            <w:right w:val="none" w:sz="0" w:space="0" w:color="auto"/>
          </w:divBdr>
          <w:divsChild>
            <w:div w:id="754933948">
              <w:marLeft w:val="0"/>
              <w:marRight w:val="0"/>
              <w:marTop w:val="0"/>
              <w:marBottom w:val="0"/>
              <w:divBdr>
                <w:top w:val="none" w:sz="0" w:space="0" w:color="auto"/>
                <w:left w:val="none" w:sz="0" w:space="0" w:color="auto"/>
                <w:bottom w:val="none" w:sz="0" w:space="0" w:color="auto"/>
                <w:right w:val="none" w:sz="0" w:space="0" w:color="auto"/>
              </w:divBdr>
              <w:divsChild>
                <w:div w:id="592982140">
                  <w:marLeft w:val="0"/>
                  <w:marRight w:val="0"/>
                  <w:marTop w:val="0"/>
                  <w:marBottom w:val="0"/>
                  <w:divBdr>
                    <w:top w:val="none" w:sz="0" w:space="0" w:color="auto"/>
                    <w:left w:val="none" w:sz="0" w:space="0" w:color="auto"/>
                    <w:bottom w:val="none" w:sz="0" w:space="0" w:color="auto"/>
                    <w:right w:val="none" w:sz="0" w:space="0" w:color="auto"/>
                  </w:divBdr>
                </w:div>
                <w:div w:id="385224878">
                  <w:marLeft w:val="0"/>
                  <w:marRight w:val="0"/>
                  <w:marTop w:val="0"/>
                  <w:marBottom w:val="0"/>
                  <w:divBdr>
                    <w:top w:val="none" w:sz="0" w:space="0" w:color="auto"/>
                    <w:left w:val="none" w:sz="0" w:space="0" w:color="auto"/>
                    <w:bottom w:val="none" w:sz="0" w:space="0" w:color="auto"/>
                    <w:right w:val="none" w:sz="0" w:space="0" w:color="auto"/>
                  </w:divBdr>
                </w:div>
                <w:div w:id="2140343032">
                  <w:marLeft w:val="0"/>
                  <w:marRight w:val="0"/>
                  <w:marTop w:val="0"/>
                  <w:marBottom w:val="0"/>
                  <w:divBdr>
                    <w:top w:val="none" w:sz="0" w:space="0" w:color="auto"/>
                    <w:left w:val="none" w:sz="0" w:space="0" w:color="auto"/>
                    <w:bottom w:val="none" w:sz="0" w:space="0" w:color="auto"/>
                    <w:right w:val="none" w:sz="0" w:space="0" w:color="auto"/>
                  </w:divBdr>
                </w:div>
                <w:div w:id="1602296320">
                  <w:marLeft w:val="0"/>
                  <w:marRight w:val="0"/>
                  <w:marTop w:val="0"/>
                  <w:marBottom w:val="0"/>
                  <w:divBdr>
                    <w:top w:val="none" w:sz="0" w:space="0" w:color="auto"/>
                    <w:left w:val="none" w:sz="0" w:space="0" w:color="auto"/>
                    <w:bottom w:val="none" w:sz="0" w:space="0" w:color="auto"/>
                    <w:right w:val="none" w:sz="0" w:space="0" w:color="auto"/>
                  </w:divBdr>
                </w:div>
                <w:div w:id="155414066">
                  <w:marLeft w:val="0"/>
                  <w:marRight w:val="0"/>
                  <w:marTop w:val="0"/>
                  <w:marBottom w:val="0"/>
                  <w:divBdr>
                    <w:top w:val="none" w:sz="0" w:space="0" w:color="auto"/>
                    <w:left w:val="none" w:sz="0" w:space="0" w:color="auto"/>
                    <w:bottom w:val="none" w:sz="0" w:space="0" w:color="auto"/>
                    <w:right w:val="none" w:sz="0" w:space="0" w:color="auto"/>
                  </w:divBdr>
                </w:div>
                <w:div w:id="517239498">
                  <w:marLeft w:val="0"/>
                  <w:marRight w:val="0"/>
                  <w:marTop w:val="0"/>
                  <w:marBottom w:val="0"/>
                  <w:divBdr>
                    <w:top w:val="none" w:sz="0" w:space="0" w:color="auto"/>
                    <w:left w:val="none" w:sz="0" w:space="0" w:color="auto"/>
                    <w:bottom w:val="none" w:sz="0" w:space="0" w:color="auto"/>
                    <w:right w:val="none" w:sz="0" w:space="0" w:color="auto"/>
                  </w:divBdr>
                </w:div>
                <w:div w:id="1440371830">
                  <w:marLeft w:val="0"/>
                  <w:marRight w:val="0"/>
                  <w:marTop w:val="0"/>
                  <w:marBottom w:val="0"/>
                  <w:divBdr>
                    <w:top w:val="none" w:sz="0" w:space="0" w:color="auto"/>
                    <w:left w:val="none" w:sz="0" w:space="0" w:color="auto"/>
                    <w:bottom w:val="none" w:sz="0" w:space="0" w:color="auto"/>
                    <w:right w:val="none" w:sz="0" w:space="0" w:color="auto"/>
                  </w:divBdr>
                </w:div>
                <w:div w:id="1384333459">
                  <w:marLeft w:val="0"/>
                  <w:marRight w:val="0"/>
                  <w:marTop w:val="0"/>
                  <w:marBottom w:val="0"/>
                  <w:divBdr>
                    <w:top w:val="none" w:sz="0" w:space="0" w:color="auto"/>
                    <w:left w:val="none" w:sz="0" w:space="0" w:color="auto"/>
                    <w:bottom w:val="none" w:sz="0" w:space="0" w:color="auto"/>
                    <w:right w:val="none" w:sz="0" w:space="0" w:color="auto"/>
                  </w:divBdr>
                </w:div>
                <w:div w:id="1883975372">
                  <w:marLeft w:val="0"/>
                  <w:marRight w:val="0"/>
                  <w:marTop w:val="0"/>
                  <w:marBottom w:val="0"/>
                  <w:divBdr>
                    <w:top w:val="none" w:sz="0" w:space="0" w:color="auto"/>
                    <w:left w:val="none" w:sz="0" w:space="0" w:color="auto"/>
                    <w:bottom w:val="none" w:sz="0" w:space="0" w:color="auto"/>
                    <w:right w:val="none" w:sz="0" w:space="0" w:color="auto"/>
                  </w:divBdr>
                </w:div>
                <w:div w:id="1376809003">
                  <w:marLeft w:val="0"/>
                  <w:marRight w:val="0"/>
                  <w:marTop w:val="0"/>
                  <w:marBottom w:val="0"/>
                  <w:divBdr>
                    <w:top w:val="none" w:sz="0" w:space="0" w:color="auto"/>
                    <w:left w:val="none" w:sz="0" w:space="0" w:color="auto"/>
                    <w:bottom w:val="none" w:sz="0" w:space="0" w:color="auto"/>
                    <w:right w:val="none" w:sz="0" w:space="0" w:color="auto"/>
                  </w:divBdr>
                </w:div>
                <w:div w:id="1092511781">
                  <w:marLeft w:val="0"/>
                  <w:marRight w:val="0"/>
                  <w:marTop w:val="0"/>
                  <w:marBottom w:val="0"/>
                  <w:divBdr>
                    <w:top w:val="none" w:sz="0" w:space="0" w:color="auto"/>
                    <w:left w:val="none" w:sz="0" w:space="0" w:color="auto"/>
                    <w:bottom w:val="none" w:sz="0" w:space="0" w:color="auto"/>
                    <w:right w:val="none" w:sz="0" w:space="0" w:color="auto"/>
                  </w:divBdr>
                </w:div>
                <w:div w:id="6907252">
                  <w:marLeft w:val="0"/>
                  <w:marRight w:val="0"/>
                  <w:marTop w:val="0"/>
                  <w:marBottom w:val="0"/>
                  <w:divBdr>
                    <w:top w:val="none" w:sz="0" w:space="0" w:color="auto"/>
                    <w:left w:val="none" w:sz="0" w:space="0" w:color="auto"/>
                    <w:bottom w:val="none" w:sz="0" w:space="0" w:color="auto"/>
                    <w:right w:val="none" w:sz="0" w:space="0" w:color="auto"/>
                  </w:divBdr>
                </w:div>
                <w:div w:id="907421337">
                  <w:marLeft w:val="0"/>
                  <w:marRight w:val="0"/>
                  <w:marTop w:val="0"/>
                  <w:marBottom w:val="0"/>
                  <w:divBdr>
                    <w:top w:val="none" w:sz="0" w:space="0" w:color="auto"/>
                    <w:left w:val="none" w:sz="0" w:space="0" w:color="auto"/>
                    <w:bottom w:val="none" w:sz="0" w:space="0" w:color="auto"/>
                    <w:right w:val="none" w:sz="0" w:space="0" w:color="auto"/>
                  </w:divBdr>
                </w:div>
                <w:div w:id="1484202260">
                  <w:marLeft w:val="0"/>
                  <w:marRight w:val="0"/>
                  <w:marTop w:val="0"/>
                  <w:marBottom w:val="0"/>
                  <w:divBdr>
                    <w:top w:val="none" w:sz="0" w:space="0" w:color="auto"/>
                    <w:left w:val="none" w:sz="0" w:space="0" w:color="auto"/>
                    <w:bottom w:val="none" w:sz="0" w:space="0" w:color="auto"/>
                    <w:right w:val="none" w:sz="0" w:space="0" w:color="auto"/>
                  </w:divBdr>
                </w:div>
                <w:div w:id="31272343">
                  <w:marLeft w:val="0"/>
                  <w:marRight w:val="0"/>
                  <w:marTop w:val="0"/>
                  <w:marBottom w:val="0"/>
                  <w:divBdr>
                    <w:top w:val="none" w:sz="0" w:space="0" w:color="auto"/>
                    <w:left w:val="none" w:sz="0" w:space="0" w:color="auto"/>
                    <w:bottom w:val="none" w:sz="0" w:space="0" w:color="auto"/>
                    <w:right w:val="none" w:sz="0" w:space="0" w:color="auto"/>
                  </w:divBdr>
                </w:div>
                <w:div w:id="2084987560">
                  <w:marLeft w:val="0"/>
                  <w:marRight w:val="0"/>
                  <w:marTop w:val="0"/>
                  <w:marBottom w:val="0"/>
                  <w:divBdr>
                    <w:top w:val="none" w:sz="0" w:space="0" w:color="auto"/>
                    <w:left w:val="none" w:sz="0" w:space="0" w:color="auto"/>
                    <w:bottom w:val="none" w:sz="0" w:space="0" w:color="auto"/>
                    <w:right w:val="none" w:sz="0" w:space="0" w:color="auto"/>
                  </w:divBdr>
                </w:div>
                <w:div w:id="1907299876">
                  <w:marLeft w:val="0"/>
                  <w:marRight w:val="0"/>
                  <w:marTop w:val="0"/>
                  <w:marBottom w:val="0"/>
                  <w:divBdr>
                    <w:top w:val="none" w:sz="0" w:space="0" w:color="auto"/>
                    <w:left w:val="none" w:sz="0" w:space="0" w:color="auto"/>
                    <w:bottom w:val="none" w:sz="0" w:space="0" w:color="auto"/>
                    <w:right w:val="none" w:sz="0" w:space="0" w:color="auto"/>
                  </w:divBdr>
                </w:div>
                <w:div w:id="1874614249">
                  <w:marLeft w:val="0"/>
                  <w:marRight w:val="0"/>
                  <w:marTop w:val="0"/>
                  <w:marBottom w:val="0"/>
                  <w:divBdr>
                    <w:top w:val="none" w:sz="0" w:space="0" w:color="auto"/>
                    <w:left w:val="none" w:sz="0" w:space="0" w:color="auto"/>
                    <w:bottom w:val="none" w:sz="0" w:space="0" w:color="auto"/>
                    <w:right w:val="none" w:sz="0" w:space="0" w:color="auto"/>
                  </w:divBdr>
                </w:div>
                <w:div w:id="957684305">
                  <w:marLeft w:val="0"/>
                  <w:marRight w:val="0"/>
                  <w:marTop w:val="0"/>
                  <w:marBottom w:val="0"/>
                  <w:divBdr>
                    <w:top w:val="none" w:sz="0" w:space="0" w:color="auto"/>
                    <w:left w:val="none" w:sz="0" w:space="0" w:color="auto"/>
                    <w:bottom w:val="none" w:sz="0" w:space="0" w:color="auto"/>
                    <w:right w:val="none" w:sz="0" w:space="0" w:color="auto"/>
                  </w:divBdr>
                </w:div>
                <w:div w:id="715357080">
                  <w:marLeft w:val="0"/>
                  <w:marRight w:val="0"/>
                  <w:marTop w:val="0"/>
                  <w:marBottom w:val="0"/>
                  <w:divBdr>
                    <w:top w:val="none" w:sz="0" w:space="0" w:color="auto"/>
                    <w:left w:val="none" w:sz="0" w:space="0" w:color="auto"/>
                    <w:bottom w:val="none" w:sz="0" w:space="0" w:color="auto"/>
                    <w:right w:val="none" w:sz="0" w:space="0" w:color="auto"/>
                  </w:divBdr>
                  <w:divsChild>
                    <w:div w:id="540288750">
                      <w:marLeft w:val="0"/>
                      <w:marRight w:val="0"/>
                      <w:marTop w:val="0"/>
                      <w:marBottom w:val="0"/>
                      <w:divBdr>
                        <w:top w:val="none" w:sz="0" w:space="0" w:color="auto"/>
                        <w:left w:val="none" w:sz="0" w:space="0" w:color="auto"/>
                        <w:bottom w:val="none" w:sz="0" w:space="0" w:color="auto"/>
                        <w:right w:val="none" w:sz="0" w:space="0" w:color="auto"/>
                      </w:divBdr>
                    </w:div>
                    <w:div w:id="2072725063">
                      <w:marLeft w:val="0"/>
                      <w:marRight w:val="0"/>
                      <w:marTop w:val="0"/>
                      <w:marBottom w:val="0"/>
                      <w:divBdr>
                        <w:top w:val="none" w:sz="0" w:space="0" w:color="auto"/>
                        <w:left w:val="none" w:sz="0" w:space="0" w:color="auto"/>
                        <w:bottom w:val="none" w:sz="0" w:space="0" w:color="auto"/>
                        <w:right w:val="none" w:sz="0" w:space="0" w:color="auto"/>
                      </w:divBdr>
                    </w:div>
                    <w:div w:id="773324843">
                      <w:marLeft w:val="0"/>
                      <w:marRight w:val="0"/>
                      <w:marTop w:val="0"/>
                      <w:marBottom w:val="0"/>
                      <w:divBdr>
                        <w:top w:val="none" w:sz="0" w:space="0" w:color="auto"/>
                        <w:left w:val="none" w:sz="0" w:space="0" w:color="auto"/>
                        <w:bottom w:val="none" w:sz="0" w:space="0" w:color="auto"/>
                        <w:right w:val="none" w:sz="0" w:space="0" w:color="auto"/>
                      </w:divBdr>
                    </w:div>
                    <w:div w:id="1900942904">
                      <w:marLeft w:val="0"/>
                      <w:marRight w:val="0"/>
                      <w:marTop w:val="0"/>
                      <w:marBottom w:val="0"/>
                      <w:divBdr>
                        <w:top w:val="none" w:sz="0" w:space="0" w:color="auto"/>
                        <w:left w:val="none" w:sz="0" w:space="0" w:color="auto"/>
                        <w:bottom w:val="none" w:sz="0" w:space="0" w:color="auto"/>
                        <w:right w:val="none" w:sz="0" w:space="0" w:color="auto"/>
                      </w:divBdr>
                    </w:div>
                    <w:div w:id="2042049376">
                      <w:marLeft w:val="0"/>
                      <w:marRight w:val="0"/>
                      <w:marTop w:val="0"/>
                      <w:marBottom w:val="0"/>
                      <w:divBdr>
                        <w:top w:val="none" w:sz="0" w:space="0" w:color="auto"/>
                        <w:left w:val="none" w:sz="0" w:space="0" w:color="auto"/>
                        <w:bottom w:val="none" w:sz="0" w:space="0" w:color="auto"/>
                        <w:right w:val="none" w:sz="0" w:space="0" w:color="auto"/>
                      </w:divBdr>
                    </w:div>
                    <w:div w:id="1929538307">
                      <w:marLeft w:val="0"/>
                      <w:marRight w:val="0"/>
                      <w:marTop w:val="0"/>
                      <w:marBottom w:val="0"/>
                      <w:divBdr>
                        <w:top w:val="none" w:sz="0" w:space="0" w:color="auto"/>
                        <w:left w:val="none" w:sz="0" w:space="0" w:color="auto"/>
                        <w:bottom w:val="none" w:sz="0" w:space="0" w:color="auto"/>
                        <w:right w:val="none" w:sz="0" w:space="0" w:color="auto"/>
                      </w:divBdr>
                    </w:div>
                    <w:div w:id="1858960384">
                      <w:marLeft w:val="0"/>
                      <w:marRight w:val="0"/>
                      <w:marTop w:val="0"/>
                      <w:marBottom w:val="0"/>
                      <w:divBdr>
                        <w:top w:val="none" w:sz="0" w:space="0" w:color="auto"/>
                        <w:left w:val="none" w:sz="0" w:space="0" w:color="auto"/>
                        <w:bottom w:val="none" w:sz="0" w:space="0" w:color="auto"/>
                        <w:right w:val="none" w:sz="0" w:space="0" w:color="auto"/>
                      </w:divBdr>
                    </w:div>
                    <w:div w:id="844439652">
                      <w:marLeft w:val="0"/>
                      <w:marRight w:val="0"/>
                      <w:marTop w:val="0"/>
                      <w:marBottom w:val="0"/>
                      <w:divBdr>
                        <w:top w:val="none" w:sz="0" w:space="0" w:color="auto"/>
                        <w:left w:val="none" w:sz="0" w:space="0" w:color="auto"/>
                        <w:bottom w:val="none" w:sz="0" w:space="0" w:color="auto"/>
                        <w:right w:val="none" w:sz="0" w:space="0" w:color="auto"/>
                      </w:divBdr>
                    </w:div>
                    <w:div w:id="972950972">
                      <w:marLeft w:val="0"/>
                      <w:marRight w:val="0"/>
                      <w:marTop w:val="0"/>
                      <w:marBottom w:val="0"/>
                      <w:divBdr>
                        <w:top w:val="none" w:sz="0" w:space="0" w:color="auto"/>
                        <w:left w:val="none" w:sz="0" w:space="0" w:color="auto"/>
                        <w:bottom w:val="none" w:sz="0" w:space="0" w:color="auto"/>
                        <w:right w:val="none" w:sz="0" w:space="0" w:color="auto"/>
                      </w:divBdr>
                    </w:div>
                    <w:div w:id="1834029547">
                      <w:marLeft w:val="0"/>
                      <w:marRight w:val="0"/>
                      <w:marTop w:val="0"/>
                      <w:marBottom w:val="0"/>
                      <w:divBdr>
                        <w:top w:val="none" w:sz="0" w:space="0" w:color="auto"/>
                        <w:left w:val="none" w:sz="0" w:space="0" w:color="auto"/>
                        <w:bottom w:val="none" w:sz="0" w:space="0" w:color="auto"/>
                        <w:right w:val="none" w:sz="0" w:space="0" w:color="auto"/>
                      </w:divBdr>
                    </w:div>
                    <w:div w:id="1756590173">
                      <w:marLeft w:val="0"/>
                      <w:marRight w:val="0"/>
                      <w:marTop w:val="0"/>
                      <w:marBottom w:val="0"/>
                      <w:divBdr>
                        <w:top w:val="none" w:sz="0" w:space="0" w:color="auto"/>
                        <w:left w:val="none" w:sz="0" w:space="0" w:color="auto"/>
                        <w:bottom w:val="none" w:sz="0" w:space="0" w:color="auto"/>
                        <w:right w:val="none" w:sz="0" w:space="0" w:color="auto"/>
                      </w:divBdr>
                    </w:div>
                    <w:div w:id="1054819543">
                      <w:marLeft w:val="0"/>
                      <w:marRight w:val="0"/>
                      <w:marTop w:val="0"/>
                      <w:marBottom w:val="0"/>
                      <w:divBdr>
                        <w:top w:val="none" w:sz="0" w:space="0" w:color="auto"/>
                        <w:left w:val="none" w:sz="0" w:space="0" w:color="auto"/>
                        <w:bottom w:val="none" w:sz="0" w:space="0" w:color="auto"/>
                        <w:right w:val="none" w:sz="0" w:space="0" w:color="auto"/>
                      </w:divBdr>
                    </w:div>
                    <w:div w:id="27073699">
                      <w:marLeft w:val="0"/>
                      <w:marRight w:val="0"/>
                      <w:marTop w:val="0"/>
                      <w:marBottom w:val="0"/>
                      <w:divBdr>
                        <w:top w:val="none" w:sz="0" w:space="0" w:color="auto"/>
                        <w:left w:val="none" w:sz="0" w:space="0" w:color="auto"/>
                        <w:bottom w:val="none" w:sz="0" w:space="0" w:color="auto"/>
                        <w:right w:val="none" w:sz="0" w:space="0" w:color="auto"/>
                      </w:divBdr>
                    </w:div>
                    <w:div w:id="455832116">
                      <w:marLeft w:val="0"/>
                      <w:marRight w:val="0"/>
                      <w:marTop w:val="0"/>
                      <w:marBottom w:val="0"/>
                      <w:divBdr>
                        <w:top w:val="none" w:sz="0" w:space="0" w:color="auto"/>
                        <w:left w:val="none" w:sz="0" w:space="0" w:color="auto"/>
                        <w:bottom w:val="none" w:sz="0" w:space="0" w:color="auto"/>
                        <w:right w:val="none" w:sz="0" w:space="0" w:color="auto"/>
                      </w:divBdr>
                    </w:div>
                    <w:div w:id="1848867222">
                      <w:marLeft w:val="0"/>
                      <w:marRight w:val="0"/>
                      <w:marTop w:val="0"/>
                      <w:marBottom w:val="0"/>
                      <w:divBdr>
                        <w:top w:val="none" w:sz="0" w:space="0" w:color="auto"/>
                        <w:left w:val="none" w:sz="0" w:space="0" w:color="auto"/>
                        <w:bottom w:val="none" w:sz="0" w:space="0" w:color="auto"/>
                        <w:right w:val="none" w:sz="0" w:space="0" w:color="auto"/>
                      </w:divBdr>
                    </w:div>
                    <w:div w:id="454257377">
                      <w:marLeft w:val="0"/>
                      <w:marRight w:val="0"/>
                      <w:marTop w:val="0"/>
                      <w:marBottom w:val="0"/>
                      <w:divBdr>
                        <w:top w:val="none" w:sz="0" w:space="0" w:color="auto"/>
                        <w:left w:val="none" w:sz="0" w:space="0" w:color="auto"/>
                        <w:bottom w:val="none" w:sz="0" w:space="0" w:color="auto"/>
                        <w:right w:val="none" w:sz="0" w:space="0" w:color="auto"/>
                      </w:divBdr>
                    </w:div>
                    <w:div w:id="1843743651">
                      <w:marLeft w:val="0"/>
                      <w:marRight w:val="0"/>
                      <w:marTop w:val="0"/>
                      <w:marBottom w:val="0"/>
                      <w:divBdr>
                        <w:top w:val="none" w:sz="0" w:space="0" w:color="auto"/>
                        <w:left w:val="none" w:sz="0" w:space="0" w:color="auto"/>
                        <w:bottom w:val="none" w:sz="0" w:space="0" w:color="auto"/>
                        <w:right w:val="none" w:sz="0" w:space="0" w:color="auto"/>
                      </w:divBdr>
                    </w:div>
                    <w:div w:id="1098333131">
                      <w:marLeft w:val="0"/>
                      <w:marRight w:val="0"/>
                      <w:marTop w:val="0"/>
                      <w:marBottom w:val="0"/>
                      <w:divBdr>
                        <w:top w:val="none" w:sz="0" w:space="0" w:color="auto"/>
                        <w:left w:val="none" w:sz="0" w:space="0" w:color="auto"/>
                        <w:bottom w:val="none" w:sz="0" w:space="0" w:color="auto"/>
                        <w:right w:val="none" w:sz="0" w:space="0" w:color="auto"/>
                      </w:divBdr>
                    </w:div>
                    <w:div w:id="173384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93483">
          <w:marLeft w:val="0"/>
          <w:marRight w:val="0"/>
          <w:marTop w:val="0"/>
          <w:marBottom w:val="0"/>
          <w:divBdr>
            <w:top w:val="none" w:sz="0" w:space="0" w:color="auto"/>
            <w:left w:val="none" w:sz="0" w:space="0" w:color="auto"/>
            <w:bottom w:val="none" w:sz="0" w:space="0" w:color="auto"/>
            <w:right w:val="none" w:sz="0" w:space="0" w:color="auto"/>
          </w:divBdr>
          <w:divsChild>
            <w:div w:id="139004160">
              <w:marLeft w:val="0"/>
              <w:marRight w:val="0"/>
              <w:marTop w:val="0"/>
              <w:marBottom w:val="0"/>
              <w:divBdr>
                <w:top w:val="none" w:sz="0" w:space="0" w:color="auto"/>
                <w:left w:val="none" w:sz="0" w:space="0" w:color="auto"/>
                <w:bottom w:val="none" w:sz="0" w:space="0" w:color="auto"/>
                <w:right w:val="none" w:sz="0" w:space="0" w:color="auto"/>
              </w:divBdr>
              <w:divsChild>
                <w:div w:id="1253397808">
                  <w:marLeft w:val="0"/>
                  <w:marRight w:val="0"/>
                  <w:marTop w:val="0"/>
                  <w:marBottom w:val="0"/>
                  <w:divBdr>
                    <w:top w:val="none" w:sz="0" w:space="0" w:color="auto"/>
                    <w:left w:val="none" w:sz="0" w:space="0" w:color="auto"/>
                    <w:bottom w:val="none" w:sz="0" w:space="0" w:color="auto"/>
                    <w:right w:val="none" w:sz="0" w:space="0" w:color="auto"/>
                  </w:divBdr>
                </w:div>
                <w:div w:id="647323642">
                  <w:marLeft w:val="0"/>
                  <w:marRight w:val="0"/>
                  <w:marTop w:val="0"/>
                  <w:marBottom w:val="0"/>
                  <w:divBdr>
                    <w:top w:val="none" w:sz="0" w:space="0" w:color="auto"/>
                    <w:left w:val="none" w:sz="0" w:space="0" w:color="auto"/>
                    <w:bottom w:val="none" w:sz="0" w:space="0" w:color="auto"/>
                    <w:right w:val="none" w:sz="0" w:space="0" w:color="auto"/>
                  </w:divBdr>
                </w:div>
                <w:div w:id="387805142">
                  <w:marLeft w:val="0"/>
                  <w:marRight w:val="0"/>
                  <w:marTop w:val="0"/>
                  <w:marBottom w:val="0"/>
                  <w:divBdr>
                    <w:top w:val="none" w:sz="0" w:space="0" w:color="auto"/>
                    <w:left w:val="none" w:sz="0" w:space="0" w:color="auto"/>
                    <w:bottom w:val="none" w:sz="0" w:space="0" w:color="auto"/>
                    <w:right w:val="none" w:sz="0" w:space="0" w:color="auto"/>
                  </w:divBdr>
                  <w:divsChild>
                    <w:div w:id="499468329">
                      <w:marLeft w:val="0"/>
                      <w:marRight w:val="0"/>
                      <w:marTop w:val="0"/>
                      <w:marBottom w:val="0"/>
                      <w:divBdr>
                        <w:top w:val="none" w:sz="0" w:space="0" w:color="auto"/>
                        <w:left w:val="none" w:sz="0" w:space="0" w:color="auto"/>
                        <w:bottom w:val="none" w:sz="0" w:space="0" w:color="auto"/>
                        <w:right w:val="none" w:sz="0" w:space="0" w:color="auto"/>
                      </w:divBdr>
                    </w:div>
                    <w:div w:id="16128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76855">
          <w:marLeft w:val="0"/>
          <w:marRight w:val="0"/>
          <w:marTop w:val="0"/>
          <w:marBottom w:val="0"/>
          <w:divBdr>
            <w:top w:val="none" w:sz="0" w:space="0" w:color="auto"/>
            <w:left w:val="none" w:sz="0" w:space="0" w:color="auto"/>
            <w:bottom w:val="none" w:sz="0" w:space="0" w:color="auto"/>
            <w:right w:val="none" w:sz="0" w:space="0" w:color="auto"/>
          </w:divBdr>
          <w:divsChild>
            <w:div w:id="1719669276">
              <w:marLeft w:val="0"/>
              <w:marRight w:val="0"/>
              <w:marTop w:val="0"/>
              <w:marBottom w:val="0"/>
              <w:divBdr>
                <w:top w:val="none" w:sz="0" w:space="0" w:color="auto"/>
                <w:left w:val="none" w:sz="0" w:space="0" w:color="auto"/>
                <w:bottom w:val="none" w:sz="0" w:space="0" w:color="auto"/>
                <w:right w:val="none" w:sz="0" w:space="0" w:color="auto"/>
              </w:divBdr>
              <w:divsChild>
                <w:div w:id="1405371202">
                  <w:marLeft w:val="0"/>
                  <w:marRight w:val="0"/>
                  <w:marTop w:val="0"/>
                  <w:marBottom w:val="0"/>
                  <w:divBdr>
                    <w:top w:val="none" w:sz="0" w:space="0" w:color="auto"/>
                    <w:left w:val="none" w:sz="0" w:space="0" w:color="auto"/>
                    <w:bottom w:val="none" w:sz="0" w:space="0" w:color="auto"/>
                    <w:right w:val="none" w:sz="0" w:space="0" w:color="auto"/>
                  </w:divBdr>
                </w:div>
                <w:div w:id="1487084379">
                  <w:marLeft w:val="0"/>
                  <w:marRight w:val="0"/>
                  <w:marTop w:val="0"/>
                  <w:marBottom w:val="0"/>
                  <w:divBdr>
                    <w:top w:val="none" w:sz="0" w:space="0" w:color="auto"/>
                    <w:left w:val="none" w:sz="0" w:space="0" w:color="auto"/>
                    <w:bottom w:val="none" w:sz="0" w:space="0" w:color="auto"/>
                    <w:right w:val="none" w:sz="0" w:space="0" w:color="auto"/>
                  </w:divBdr>
                </w:div>
                <w:div w:id="254825051">
                  <w:marLeft w:val="0"/>
                  <w:marRight w:val="0"/>
                  <w:marTop w:val="0"/>
                  <w:marBottom w:val="0"/>
                  <w:divBdr>
                    <w:top w:val="none" w:sz="0" w:space="0" w:color="auto"/>
                    <w:left w:val="none" w:sz="0" w:space="0" w:color="auto"/>
                    <w:bottom w:val="none" w:sz="0" w:space="0" w:color="auto"/>
                    <w:right w:val="none" w:sz="0" w:space="0" w:color="auto"/>
                  </w:divBdr>
                </w:div>
                <w:div w:id="1146900345">
                  <w:marLeft w:val="0"/>
                  <w:marRight w:val="0"/>
                  <w:marTop w:val="0"/>
                  <w:marBottom w:val="0"/>
                  <w:divBdr>
                    <w:top w:val="none" w:sz="0" w:space="0" w:color="auto"/>
                    <w:left w:val="none" w:sz="0" w:space="0" w:color="auto"/>
                    <w:bottom w:val="none" w:sz="0" w:space="0" w:color="auto"/>
                    <w:right w:val="none" w:sz="0" w:space="0" w:color="auto"/>
                  </w:divBdr>
                  <w:divsChild>
                    <w:div w:id="77797265">
                      <w:marLeft w:val="0"/>
                      <w:marRight w:val="0"/>
                      <w:marTop w:val="0"/>
                      <w:marBottom w:val="0"/>
                      <w:divBdr>
                        <w:top w:val="none" w:sz="0" w:space="0" w:color="auto"/>
                        <w:left w:val="none" w:sz="0" w:space="0" w:color="auto"/>
                        <w:bottom w:val="none" w:sz="0" w:space="0" w:color="auto"/>
                        <w:right w:val="none" w:sz="0" w:space="0" w:color="auto"/>
                      </w:divBdr>
                    </w:div>
                    <w:div w:id="765616654">
                      <w:marLeft w:val="0"/>
                      <w:marRight w:val="0"/>
                      <w:marTop w:val="0"/>
                      <w:marBottom w:val="0"/>
                      <w:divBdr>
                        <w:top w:val="none" w:sz="0" w:space="0" w:color="auto"/>
                        <w:left w:val="none" w:sz="0" w:space="0" w:color="auto"/>
                        <w:bottom w:val="none" w:sz="0" w:space="0" w:color="auto"/>
                        <w:right w:val="none" w:sz="0" w:space="0" w:color="auto"/>
                      </w:divBdr>
                    </w:div>
                    <w:div w:id="177073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94090">
          <w:marLeft w:val="0"/>
          <w:marRight w:val="0"/>
          <w:marTop w:val="0"/>
          <w:marBottom w:val="0"/>
          <w:divBdr>
            <w:top w:val="none" w:sz="0" w:space="0" w:color="auto"/>
            <w:left w:val="none" w:sz="0" w:space="0" w:color="auto"/>
            <w:bottom w:val="none" w:sz="0" w:space="0" w:color="auto"/>
            <w:right w:val="none" w:sz="0" w:space="0" w:color="auto"/>
          </w:divBdr>
          <w:divsChild>
            <w:div w:id="490801796">
              <w:marLeft w:val="0"/>
              <w:marRight w:val="0"/>
              <w:marTop w:val="0"/>
              <w:marBottom w:val="0"/>
              <w:divBdr>
                <w:top w:val="none" w:sz="0" w:space="0" w:color="auto"/>
                <w:left w:val="none" w:sz="0" w:space="0" w:color="auto"/>
                <w:bottom w:val="none" w:sz="0" w:space="0" w:color="auto"/>
                <w:right w:val="none" w:sz="0" w:space="0" w:color="auto"/>
              </w:divBdr>
              <w:divsChild>
                <w:div w:id="1969704585">
                  <w:marLeft w:val="0"/>
                  <w:marRight w:val="0"/>
                  <w:marTop w:val="0"/>
                  <w:marBottom w:val="0"/>
                  <w:divBdr>
                    <w:top w:val="none" w:sz="0" w:space="0" w:color="auto"/>
                    <w:left w:val="none" w:sz="0" w:space="0" w:color="auto"/>
                    <w:bottom w:val="none" w:sz="0" w:space="0" w:color="auto"/>
                    <w:right w:val="none" w:sz="0" w:space="0" w:color="auto"/>
                  </w:divBdr>
                </w:div>
                <w:div w:id="1800491772">
                  <w:marLeft w:val="0"/>
                  <w:marRight w:val="0"/>
                  <w:marTop w:val="0"/>
                  <w:marBottom w:val="0"/>
                  <w:divBdr>
                    <w:top w:val="none" w:sz="0" w:space="0" w:color="auto"/>
                    <w:left w:val="none" w:sz="0" w:space="0" w:color="auto"/>
                    <w:bottom w:val="none" w:sz="0" w:space="0" w:color="auto"/>
                    <w:right w:val="none" w:sz="0" w:space="0" w:color="auto"/>
                  </w:divBdr>
                  <w:divsChild>
                    <w:div w:id="651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699545">
      <w:bodyDiv w:val="1"/>
      <w:marLeft w:val="0"/>
      <w:marRight w:val="0"/>
      <w:marTop w:val="0"/>
      <w:marBottom w:val="0"/>
      <w:divBdr>
        <w:top w:val="none" w:sz="0" w:space="0" w:color="auto"/>
        <w:left w:val="none" w:sz="0" w:space="0" w:color="auto"/>
        <w:bottom w:val="none" w:sz="0" w:space="0" w:color="auto"/>
        <w:right w:val="none" w:sz="0" w:space="0" w:color="auto"/>
      </w:divBdr>
      <w:divsChild>
        <w:div w:id="133568080">
          <w:marLeft w:val="0"/>
          <w:marRight w:val="0"/>
          <w:marTop w:val="0"/>
          <w:marBottom w:val="0"/>
          <w:divBdr>
            <w:top w:val="none" w:sz="0" w:space="0" w:color="auto"/>
            <w:left w:val="none" w:sz="0" w:space="0" w:color="auto"/>
            <w:bottom w:val="none" w:sz="0" w:space="0" w:color="auto"/>
            <w:right w:val="none" w:sz="0" w:space="0" w:color="auto"/>
          </w:divBdr>
        </w:div>
      </w:divsChild>
    </w:div>
    <w:div w:id="383919052">
      <w:bodyDiv w:val="1"/>
      <w:marLeft w:val="0"/>
      <w:marRight w:val="0"/>
      <w:marTop w:val="0"/>
      <w:marBottom w:val="0"/>
      <w:divBdr>
        <w:top w:val="none" w:sz="0" w:space="0" w:color="auto"/>
        <w:left w:val="none" w:sz="0" w:space="0" w:color="auto"/>
        <w:bottom w:val="none" w:sz="0" w:space="0" w:color="auto"/>
        <w:right w:val="none" w:sz="0" w:space="0" w:color="auto"/>
      </w:divBdr>
      <w:divsChild>
        <w:div w:id="1631206503">
          <w:marLeft w:val="0"/>
          <w:marRight w:val="0"/>
          <w:marTop w:val="0"/>
          <w:marBottom w:val="0"/>
          <w:divBdr>
            <w:top w:val="single" w:sz="6" w:space="8" w:color="79A5E4"/>
            <w:left w:val="single" w:sz="6" w:space="8" w:color="79A5E4"/>
            <w:bottom w:val="single" w:sz="6" w:space="8" w:color="79A5E4"/>
            <w:right w:val="single" w:sz="6" w:space="8" w:color="79A5E4"/>
          </w:divBdr>
        </w:div>
        <w:div w:id="1398673960">
          <w:marLeft w:val="0"/>
          <w:marRight w:val="0"/>
          <w:marTop w:val="0"/>
          <w:marBottom w:val="0"/>
          <w:divBdr>
            <w:top w:val="single" w:sz="6" w:space="8" w:color="79A5E4"/>
            <w:left w:val="single" w:sz="6" w:space="8" w:color="79A5E4"/>
            <w:bottom w:val="single" w:sz="6" w:space="8" w:color="79A5E4"/>
            <w:right w:val="single" w:sz="6" w:space="8" w:color="79A5E4"/>
          </w:divBdr>
        </w:div>
        <w:div w:id="79301806">
          <w:marLeft w:val="0"/>
          <w:marRight w:val="0"/>
          <w:marTop w:val="0"/>
          <w:marBottom w:val="0"/>
          <w:divBdr>
            <w:top w:val="single" w:sz="6" w:space="8" w:color="79A5E4"/>
            <w:left w:val="single" w:sz="6" w:space="8" w:color="79A5E4"/>
            <w:bottom w:val="single" w:sz="6" w:space="8" w:color="79A5E4"/>
            <w:right w:val="single" w:sz="6" w:space="8" w:color="79A5E4"/>
          </w:divBdr>
        </w:div>
        <w:div w:id="1931887504">
          <w:marLeft w:val="0"/>
          <w:marRight w:val="0"/>
          <w:marTop w:val="0"/>
          <w:marBottom w:val="0"/>
          <w:divBdr>
            <w:top w:val="single" w:sz="6" w:space="8" w:color="79A5E4"/>
            <w:left w:val="single" w:sz="6" w:space="8" w:color="79A5E4"/>
            <w:bottom w:val="single" w:sz="6" w:space="8" w:color="79A5E4"/>
            <w:right w:val="single" w:sz="6" w:space="8" w:color="79A5E4"/>
          </w:divBdr>
        </w:div>
      </w:divsChild>
    </w:div>
    <w:div w:id="384918236">
      <w:bodyDiv w:val="1"/>
      <w:marLeft w:val="0"/>
      <w:marRight w:val="0"/>
      <w:marTop w:val="0"/>
      <w:marBottom w:val="0"/>
      <w:divBdr>
        <w:top w:val="none" w:sz="0" w:space="0" w:color="auto"/>
        <w:left w:val="none" w:sz="0" w:space="0" w:color="auto"/>
        <w:bottom w:val="none" w:sz="0" w:space="0" w:color="auto"/>
        <w:right w:val="none" w:sz="0" w:space="0" w:color="auto"/>
      </w:divBdr>
      <w:divsChild>
        <w:div w:id="1682466884">
          <w:marLeft w:val="0"/>
          <w:marRight w:val="0"/>
          <w:marTop w:val="0"/>
          <w:marBottom w:val="0"/>
          <w:divBdr>
            <w:top w:val="none" w:sz="0" w:space="0" w:color="auto"/>
            <w:left w:val="none" w:sz="0" w:space="0" w:color="auto"/>
            <w:bottom w:val="none" w:sz="0" w:space="0" w:color="auto"/>
            <w:right w:val="none" w:sz="0" w:space="0" w:color="auto"/>
          </w:divBdr>
        </w:div>
      </w:divsChild>
    </w:div>
    <w:div w:id="440950731">
      <w:bodyDiv w:val="1"/>
      <w:marLeft w:val="0"/>
      <w:marRight w:val="0"/>
      <w:marTop w:val="0"/>
      <w:marBottom w:val="0"/>
      <w:divBdr>
        <w:top w:val="none" w:sz="0" w:space="0" w:color="auto"/>
        <w:left w:val="none" w:sz="0" w:space="0" w:color="auto"/>
        <w:bottom w:val="none" w:sz="0" w:space="0" w:color="auto"/>
        <w:right w:val="none" w:sz="0" w:space="0" w:color="auto"/>
      </w:divBdr>
    </w:div>
    <w:div w:id="453065324">
      <w:bodyDiv w:val="1"/>
      <w:marLeft w:val="0"/>
      <w:marRight w:val="0"/>
      <w:marTop w:val="0"/>
      <w:marBottom w:val="0"/>
      <w:divBdr>
        <w:top w:val="none" w:sz="0" w:space="0" w:color="auto"/>
        <w:left w:val="none" w:sz="0" w:space="0" w:color="auto"/>
        <w:bottom w:val="none" w:sz="0" w:space="0" w:color="auto"/>
        <w:right w:val="none" w:sz="0" w:space="0" w:color="auto"/>
      </w:divBdr>
      <w:divsChild>
        <w:div w:id="944732550">
          <w:marLeft w:val="0"/>
          <w:marRight w:val="0"/>
          <w:marTop w:val="0"/>
          <w:marBottom w:val="435"/>
          <w:divBdr>
            <w:top w:val="none" w:sz="0" w:space="0" w:color="auto"/>
            <w:left w:val="none" w:sz="0" w:space="0" w:color="auto"/>
            <w:bottom w:val="single" w:sz="6" w:space="31" w:color="EBEBEB"/>
            <w:right w:val="none" w:sz="0" w:space="0" w:color="auto"/>
          </w:divBdr>
        </w:div>
        <w:div w:id="401416972">
          <w:marLeft w:val="0"/>
          <w:marRight w:val="0"/>
          <w:marTop w:val="0"/>
          <w:marBottom w:val="0"/>
          <w:divBdr>
            <w:top w:val="none" w:sz="0" w:space="0" w:color="auto"/>
            <w:left w:val="none" w:sz="0" w:space="0" w:color="auto"/>
            <w:bottom w:val="none" w:sz="0" w:space="0" w:color="auto"/>
            <w:right w:val="none" w:sz="0" w:space="0" w:color="auto"/>
          </w:divBdr>
          <w:divsChild>
            <w:div w:id="1210917687">
              <w:marLeft w:val="0"/>
              <w:marRight w:val="0"/>
              <w:marTop w:val="0"/>
              <w:marBottom w:val="0"/>
              <w:divBdr>
                <w:top w:val="none" w:sz="0" w:space="0" w:color="auto"/>
                <w:left w:val="none" w:sz="0" w:space="0" w:color="auto"/>
                <w:bottom w:val="none" w:sz="0" w:space="0" w:color="auto"/>
                <w:right w:val="none" w:sz="0" w:space="0" w:color="auto"/>
              </w:divBdr>
              <w:divsChild>
                <w:div w:id="949824420">
                  <w:marLeft w:val="0"/>
                  <w:marRight w:val="0"/>
                  <w:marTop w:val="0"/>
                  <w:marBottom w:val="0"/>
                  <w:divBdr>
                    <w:top w:val="none" w:sz="0" w:space="0" w:color="auto"/>
                    <w:left w:val="none" w:sz="0" w:space="0" w:color="auto"/>
                    <w:bottom w:val="none" w:sz="0" w:space="0" w:color="auto"/>
                    <w:right w:val="none" w:sz="0" w:space="0" w:color="auto"/>
                  </w:divBdr>
                  <w:divsChild>
                    <w:div w:id="1152406896">
                      <w:marLeft w:val="0"/>
                      <w:marRight w:val="0"/>
                      <w:marTop w:val="0"/>
                      <w:marBottom w:val="0"/>
                      <w:divBdr>
                        <w:top w:val="none" w:sz="0" w:space="0" w:color="auto"/>
                        <w:left w:val="none" w:sz="0" w:space="0" w:color="auto"/>
                        <w:bottom w:val="none" w:sz="0" w:space="0" w:color="auto"/>
                        <w:right w:val="none" w:sz="0" w:space="0" w:color="auto"/>
                      </w:divBdr>
                    </w:div>
                    <w:div w:id="1082607904">
                      <w:marLeft w:val="0"/>
                      <w:marRight w:val="0"/>
                      <w:marTop w:val="0"/>
                      <w:marBottom w:val="0"/>
                      <w:divBdr>
                        <w:top w:val="none" w:sz="0" w:space="0" w:color="auto"/>
                        <w:left w:val="none" w:sz="0" w:space="0" w:color="auto"/>
                        <w:bottom w:val="none" w:sz="0" w:space="0" w:color="auto"/>
                        <w:right w:val="none" w:sz="0" w:space="0" w:color="auto"/>
                      </w:divBdr>
                    </w:div>
                    <w:div w:id="1848207785">
                      <w:marLeft w:val="0"/>
                      <w:marRight w:val="0"/>
                      <w:marTop w:val="0"/>
                      <w:marBottom w:val="0"/>
                      <w:divBdr>
                        <w:top w:val="none" w:sz="0" w:space="0" w:color="auto"/>
                        <w:left w:val="none" w:sz="0" w:space="0" w:color="auto"/>
                        <w:bottom w:val="none" w:sz="0" w:space="0" w:color="auto"/>
                        <w:right w:val="none" w:sz="0" w:space="0" w:color="auto"/>
                      </w:divBdr>
                    </w:div>
                    <w:div w:id="601761510">
                      <w:marLeft w:val="0"/>
                      <w:marRight w:val="0"/>
                      <w:marTop w:val="0"/>
                      <w:marBottom w:val="0"/>
                      <w:divBdr>
                        <w:top w:val="none" w:sz="0" w:space="0" w:color="auto"/>
                        <w:left w:val="none" w:sz="0" w:space="0" w:color="auto"/>
                        <w:bottom w:val="none" w:sz="0" w:space="0" w:color="auto"/>
                        <w:right w:val="none" w:sz="0" w:space="0" w:color="auto"/>
                      </w:divBdr>
                    </w:div>
                    <w:div w:id="51739261">
                      <w:marLeft w:val="0"/>
                      <w:marRight w:val="0"/>
                      <w:marTop w:val="0"/>
                      <w:marBottom w:val="0"/>
                      <w:divBdr>
                        <w:top w:val="none" w:sz="0" w:space="0" w:color="auto"/>
                        <w:left w:val="none" w:sz="0" w:space="0" w:color="auto"/>
                        <w:bottom w:val="none" w:sz="0" w:space="0" w:color="auto"/>
                        <w:right w:val="none" w:sz="0" w:space="0" w:color="auto"/>
                      </w:divBdr>
                      <w:divsChild>
                        <w:div w:id="1813598302">
                          <w:marLeft w:val="0"/>
                          <w:marRight w:val="0"/>
                          <w:marTop w:val="0"/>
                          <w:marBottom w:val="0"/>
                          <w:divBdr>
                            <w:top w:val="none" w:sz="0" w:space="0" w:color="auto"/>
                            <w:left w:val="none" w:sz="0" w:space="0" w:color="auto"/>
                            <w:bottom w:val="none" w:sz="0" w:space="0" w:color="auto"/>
                            <w:right w:val="none" w:sz="0" w:space="0" w:color="auto"/>
                          </w:divBdr>
                        </w:div>
                        <w:div w:id="1328510147">
                          <w:marLeft w:val="0"/>
                          <w:marRight w:val="0"/>
                          <w:marTop w:val="0"/>
                          <w:marBottom w:val="0"/>
                          <w:divBdr>
                            <w:top w:val="none" w:sz="0" w:space="0" w:color="auto"/>
                            <w:left w:val="none" w:sz="0" w:space="0" w:color="auto"/>
                            <w:bottom w:val="none" w:sz="0" w:space="0" w:color="auto"/>
                            <w:right w:val="none" w:sz="0" w:space="0" w:color="auto"/>
                          </w:divBdr>
                        </w:div>
                        <w:div w:id="61024893">
                          <w:marLeft w:val="0"/>
                          <w:marRight w:val="0"/>
                          <w:marTop w:val="0"/>
                          <w:marBottom w:val="0"/>
                          <w:divBdr>
                            <w:top w:val="none" w:sz="0" w:space="0" w:color="auto"/>
                            <w:left w:val="none" w:sz="0" w:space="0" w:color="auto"/>
                            <w:bottom w:val="none" w:sz="0" w:space="0" w:color="auto"/>
                            <w:right w:val="none" w:sz="0" w:space="0" w:color="auto"/>
                          </w:divBdr>
                        </w:div>
                        <w:div w:id="27544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281400">
      <w:bodyDiv w:val="1"/>
      <w:marLeft w:val="0"/>
      <w:marRight w:val="0"/>
      <w:marTop w:val="0"/>
      <w:marBottom w:val="0"/>
      <w:divBdr>
        <w:top w:val="none" w:sz="0" w:space="0" w:color="auto"/>
        <w:left w:val="none" w:sz="0" w:space="0" w:color="auto"/>
        <w:bottom w:val="none" w:sz="0" w:space="0" w:color="auto"/>
        <w:right w:val="none" w:sz="0" w:space="0" w:color="auto"/>
      </w:divBdr>
    </w:div>
    <w:div w:id="616110091">
      <w:bodyDiv w:val="1"/>
      <w:marLeft w:val="0"/>
      <w:marRight w:val="0"/>
      <w:marTop w:val="0"/>
      <w:marBottom w:val="0"/>
      <w:divBdr>
        <w:top w:val="none" w:sz="0" w:space="0" w:color="auto"/>
        <w:left w:val="none" w:sz="0" w:space="0" w:color="auto"/>
        <w:bottom w:val="none" w:sz="0" w:space="0" w:color="auto"/>
        <w:right w:val="none" w:sz="0" w:space="0" w:color="auto"/>
      </w:divBdr>
      <w:divsChild>
        <w:div w:id="399906171">
          <w:marLeft w:val="0"/>
          <w:marRight w:val="0"/>
          <w:marTop w:val="0"/>
          <w:marBottom w:val="675"/>
          <w:divBdr>
            <w:top w:val="none" w:sz="0" w:space="0" w:color="auto"/>
            <w:left w:val="none" w:sz="0" w:space="0" w:color="auto"/>
            <w:bottom w:val="none" w:sz="0" w:space="0" w:color="auto"/>
            <w:right w:val="none" w:sz="0" w:space="0" w:color="auto"/>
          </w:divBdr>
          <w:divsChild>
            <w:div w:id="1625426945">
              <w:marLeft w:val="0"/>
              <w:marRight w:val="0"/>
              <w:marTop w:val="0"/>
              <w:marBottom w:val="0"/>
              <w:divBdr>
                <w:top w:val="none" w:sz="0" w:space="0" w:color="auto"/>
                <w:left w:val="none" w:sz="0" w:space="0" w:color="auto"/>
                <w:bottom w:val="none" w:sz="0" w:space="0" w:color="auto"/>
                <w:right w:val="none" w:sz="0" w:space="0" w:color="auto"/>
              </w:divBdr>
              <w:divsChild>
                <w:div w:id="690956994">
                  <w:marLeft w:val="0"/>
                  <w:marRight w:val="0"/>
                  <w:marTop w:val="0"/>
                  <w:marBottom w:val="0"/>
                  <w:divBdr>
                    <w:top w:val="none" w:sz="0" w:space="0" w:color="auto"/>
                    <w:left w:val="none" w:sz="0" w:space="0" w:color="auto"/>
                    <w:bottom w:val="none" w:sz="0" w:space="0" w:color="auto"/>
                    <w:right w:val="none" w:sz="0" w:space="0" w:color="auto"/>
                  </w:divBdr>
                </w:div>
                <w:div w:id="1965232006">
                  <w:marLeft w:val="0"/>
                  <w:marRight w:val="0"/>
                  <w:marTop w:val="0"/>
                  <w:marBottom w:val="0"/>
                  <w:divBdr>
                    <w:top w:val="none" w:sz="0" w:space="0" w:color="auto"/>
                    <w:left w:val="none" w:sz="0" w:space="0" w:color="auto"/>
                    <w:bottom w:val="none" w:sz="0" w:space="0" w:color="auto"/>
                    <w:right w:val="none" w:sz="0" w:space="0" w:color="auto"/>
                  </w:divBdr>
                </w:div>
                <w:div w:id="556933210">
                  <w:marLeft w:val="0"/>
                  <w:marRight w:val="0"/>
                  <w:marTop w:val="0"/>
                  <w:marBottom w:val="0"/>
                  <w:divBdr>
                    <w:top w:val="none" w:sz="0" w:space="0" w:color="auto"/>
                    <w:left w:val="none" w:sz="0" w:space="0" w:color="auto"/>
                    <w:bottom w:val="none" w:sz="0" w:space="0" w:color="auto"/>
                    <w:right w:val="none" w:sz="0" w:space="0" w:color="auto"/>
                  </w:divBdr>
                </w:div>
                <w:div w:id="596064954">
                  <w:marLeft w:val="0"/>
                  <w:marRight w:val="0"/>
                  <w:marTop w:val="0"/>
                  <w:marBottom w:val="0"/>
                  <w:divBdr>
                    <w:top w:val="none" w:sz="0" w:space="0" w:color="auto"/>
                    <w:left w:val="none" w:sz="0" w:space="0" w:color="auto"/>
                    <w:bottom w:val="none" w:sz="0" w:space="0" w:color="auto"/>
                    <w:right w:val="none" w:sz="0" w:space="0" w:color="auto"/>
                  </w:divBdr>
                </w:div>
                <w:div w:id="251358487">
                  <w:marLeft w:val="0"/>
                  <w:marRight w:val="0"/>
                  <w:marTop w:val="0"/>
                  <w:marBottom w:val="0"/>
                  <w:divBdr>
                    <w:top w:val="none" w:sz="0" w:space="0" w:color="auto"/>
                    <w:left w:val="none" w:sz="0" w:space="0" w:color="auto"/>
                    <w:bottom w:val="none" w:sz="0" w:space="0" w:color="auto"/>
                    <w:right w:val="none" w:sz="0" w:space="0" w:color="auto"/>
                  </w:divBdr>
                </w:div>
                <w:div w:id="7881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91835">
      <w:bodyDiv w:val="1"/>
      <w:marLeft w:val="0"/>
      <w:marRight w:val="0"/>
      <w:marTop w:val="0"/>
      <w:marBottom w:val="0"/>
      <w:divBdr>
        <w:top w:val="none" w:sz="0" w:space="0" w:color="auto"/>
        <w:left w:val="none" w:sz="0" w:space="0" w:color="auto"/>
        <w:bottom w:val="none" w:sz="0" w:space="0" w:color="auto"/>
        <w:right w:val="none" w:sz="0" w:space="0" w:color="auto"/>
      </w:divBdr>
    </w:div>
    <w:div w:id="763186298">
      <w:bodyDiv w:val="1"/>
      <w:marLeft w:val="0"/>
      <w:marRight w:val="0"/>
      <w:marTop w:val="0"/>
      <w:marBottom w:val="0"/>
      <w:divBdr>
        <w:top w:val="none" w:sz="0" w:space="0" w:color="auto"/>
        <w:left w:val="none" w:sz="0" w:space="0" w:color="auto"/>
        <w:bottom w:val="none" w:sz="0" w:space="0" w:color="auto"/>
        <w:right w:val="none" w:sz="0" w:space="0" w:color="auto"/>
      </w:divBdr>
    </w:div>
    <w:div w:id="796217245">
      <w:bodyDiv w:val="1"/>
      <w:marLeft w:val="0"/>
      <w:marRight w:val="0"/>
      <w:marTop w:val="0"/>
      <w:marBottom w:val="0"/>
      <w:divBdr>
        <w:top w:val="none" w:sz="0" w:space="0" w:color="auto"/>
        <w:left w:val="none" w:sz="0" w:space="0" w:color="auto"/>
        <w:bottom w:val="none" w:sz="0" w:space="0" w:color="auto"/>
        <w:right w:val="none" w:sz="0" w:space="0" w:color="auto"/>
      </w:divBdr>
      <w:divsChild>
        <w:div w:id="1286500251">
          <w:marLeft w:val="0"/>
          <w:marRight w:val="0"/>
          <w:marTop w:val="0"/>
          <w:marBottom w:val="0"/>
          <w:divBdr>
            <w:top w:val="none" w:sz="0" w:space="0" w:color="auto"/>
            <w:left w:val="none" w:sz="0" w:space="0" w:color="auto"/>
            <w:bottom w:val="none" w:sz="0" w:space="0" w:color="auto"/>
            <w:right w:val="none" w:sz="0" w:space="0" w:color="auto"/>
          </w:divBdr>
        </w:div>
      </w:divsChild>
    </w:div>
    <w:div w:id="834302719">
      <w:bodyDiv w:val="1"/>
      <w:marLeft w:val="0"/>
      <w:marRight w:val="0"/>
      <w:marTop w:val="0"/>
      <w:marBottom w:val="0"/>
      <w:divBdr>
        <w:top w:val="none" w:sz="0" w:space="0" w:color="auto"/>
        <w:left w:val="none" w:sz="0" w:space="0" w:color="auto"/>
        <w:bottom w:val="none" w:sz="0" w:space="0" w:color="auto"/>
        <w:right w:val="none" w:sz="0" w:space="0" w:color="auto"/>
      </w:divBdr>
      <w:divsChild>
        <w:div w:id="475878436">
          <w:marLeft w:val="0"/>
          <w:marRight w:val="0"/>
          <w:marTop w:val="0"/>
          <w:marBottom w:val="0"/>
          <w:divBdr>
            <w:top w:val="none" w:sz="0" w:space="0" w:color="auto"/>
            <w:left w:val="none" w:sz="0" w:space="0" w:color="auto"/>
            <w:bottom w:val="none" w:sz="0" w:space="0" w:color="auto"/>
            <w:right w:val="none" w:sz="0" w:space="0" w:color="auto"/>
          </w:divBdr>
          <w:divsChild>
            <w:div w:id="842087463">
              <w:marLeft w:val="0"/>
              <w:marRight w:val="0"/>
              <w:marTop w:val="0"/>
              <w:marBottom w:val="0"/>
              <w:divBdr>
                <w:top w:val="none" w:sz="0" w:space="0" w:color="auto"/>
                <w:left w:val="none" w:sz="0" w:space="0" w:color="auto"/>
                <w:bottom w:val="none" w:sz="0" w:space="0" w:color="auto"/>
                <w:right w:val="none" w:sz="0" w:space="0" w:color="auto"/>
              </w:divBdr>
              <w:divsChild>
                <w:div w:id="96869400">
                  <w:marLeft w:val="0"/>
                  <w:marRight w:val="0"/>
                  <w:marTop w:val="0"/>
                  <w:marBottom w:val="0"/>
                  <w:divBdr>
                    <w:top w:val="none" w:sz="0" w:space="0" w:color="auto"/>
                    <w:left w:val="none" w:sz="0" w:space="0" w:color="auto"/>
                    <w:bottom w:val="none" w:sz="0" w:space="0" w:color="auto"/>
                    <w:right w:val="none" w:sz="0" w:space="0" w:color="auto"/>
                  </w:divBdr>
                  <w:divsChild>
                    <w:div w:id="1714966380">
                      <w:marLeft w:val="0"/>
                      <w:marRight w:val="0"/>
                      <w:marTop w:val="0"/>
                      <w:marBottom w:val="0"/>
                      <w:divBdr>
                        <w:top w:val="none" w:sz="0" w:space="0" w:color="auto"/>
                        <w:left w:val="none" w:sz="0" w:space="0" w:color="auto"/>
                        <w:bottom w:val="none" w:sz="0" w:space="0" w:color="auto"/>
                        <w:right w:val="none" w:sz="0" w:space="0" w:color="auto"/>
                      </w:divBdr>
                      <w:divsChild>
                        <w:div w:id="222840018">
                          <w:marLeft w:val="0"/>
                          <w:marRight w:val="0"/>
                          <w:marTop w:val="0"/>
                          <w:marBottom w:val="0"/>
                          <w:divBdr>
                            <w:top w:val="none" w:sz="0" w:space="0" w:color="auto"/>
                            <w:left w:val="none" w:sz="0" w:space="0" w:color="auto"/>
                            <w:bottom w:val="none" w:sz="0" w:space="0" w:color="auto"/>
                            <w:right w:val="none" w:sz="0" w:space="0" w:color="auto"/>
                          </w:divBdr>
                          <w:divsChild>
                            <w:div w:id="821579717">
                              <w:marLeft w:val="0"/>
                              <w:marRight w:val="0"/>
                              <w:marTop w:val="0"/>
                              <w:marBottom w:val="0"/>
                              <w:divBdr>
                                <w:top w:val="none" w:sz="0" w:space="0" w:color="auto"/>
                                <w:left w:val="none" w:sz="0" w:space="0" w:color="auto"/>
                                <w:bottom w:val="none" w:sz="0" w:space="0" w:color="auto"/>
                                <w:right w:val="none" w:sz="0" w:space="0" w:color="auto"/>
                              </w:divBdr>
                            </w:div>
                            <w:div w:id="1440829603">
                              <w:marLeft w:val="0"/>
                              <w:marRight w:val="0"/>
                              <w:marTop w:val="0"/>
                              <w:marBottom w:val="0"/>
                              <w:divBdr>
                                <w:top w:val="none" w:sz="0" w:space="0" w:color="auto"/>
                                <w:left w:val="none" w:sz="0" w:space="0" w:color="auto"/>
                                <w:bottom w:val="none" w:sz="0" w:space="0" w:color="auto"/>
                                <w:right w:val="none" w:sz="0" w:space="0" w:color="auto"/>
                              </w:divBdr>
                            </w:div>
                          </w:divsChild>
                        </w:div>
                        <w:div w:id="1116028047">
                          <w:marLeft w:val="0"/>
                          <w:marRight w:val="0"/>
                          <w:marTop w:val="0"/>
                          <w:marBottom w:val="0"/>
                          <w:divBdr>
                            <w:top w:val="none" w:sz="0" w:space="0" w:color="auto"/>
                            <w:left w:val="none" w:sz="0" w:space="0" w:color="auto"/>
                            <w:bottom w:val="none" w:sz="0" w:space="0" w:color="auto"/>
                            <w:right w:val="none" w:sz="0" w:space="0" w:color="auto"/>
                          </w:divBdr>
                        </w:div>
                        <w:div w:id="15341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73166">
                  <w:marLeft w:val="0"/>
                  <w:marRight w:val="0"/>
                  <w:marTop w:val="0"/>
                  <w:marBottom w:val="0"/>
                  <w:divBdr>
                    <w:top w:val="none" w:sz="0" w:space="0" w:color="auto"/>
                    <w:left w:val="none" w:sz="0" w:space="0" w:color="auto"/>
                    <w:bottom w:val="none" w:sz="0" w:space="0" w:color="auto"/>
                    <w:right w:val="none" w:sz="0" w:space="0" w:color="auto"/>
                  </w:divBdr>
                </w:div>
                <w:div w:id="224294588">
                  <w:marLeft w:val="0"/>
                  <w:marRight w:val="0"/>
                  <w:marTop w:val="0"/>
                  <w:marBottom w:val="0"/>
                  <w:divBdr>
                    <w:top w:val="none" w:sz="0" w:space="0" w:color="auto"/>
                    <w:left w:val="none" w:sz="0" w:space="0" w:color="auto"/>
                    <w:bottom w:val="none" w:sz="0" w:space="0" w:color="auto"/>
                    <w:right w:val="none" w:sz="0" w:space="0" w:color="auto"/>
                  </w:divBdr>
                </w:div>
              </w:divsChild>
            </w:div>
            <w:div w:id="1226407062">
              <w:marLeft w:val="0"/>
              <w:marRight w:val="0"/>
              <w:marTop w:val="0"/>
              <w:marBottom w:val="0"/>
              <w:divBdr>
                <w:top w:val="none" w:sz="0" w:space="0" w:color="auto"/>
                <w:left w:val="none" w:sz="0" w:space="0" w:color="auto"/>
                <w:bottom w:val="none" w:sz="0" w:space="0" w:color="auto"/>
                <w:right w:val="none" w:sz="0" w:space="0" w:color="auto"/>
              </w:divBdr>
            </w:div>
            <w:div w:id="797260184">
              <w:marLeft w:val="0"/>
              <w:marRight w:val="0"/>
              <w:marTop w:val="0"/>
              <w:marBottom w:val="0"/>
              <w:divBdr>
                <w:top w:val="none" w:sz="0" w:space="0" w:color="auto"/>
                <w:left w:val="none" w:sz="0" w:space="0" w:color="auto"/>
                <w:bottom w:val="none" w:sz="0" w:space="0" w:color="auto"/>
                <w:right w:val="none" w:sz="0" w:space="0" w:color="auto"/>
              </w:divBdr>
              <w:divsChild>
                <w:div w:id="1122961077">
                  <w:marLeft w:val="0"/>
                  <w:marRight w:val="0"/>
                  <w:marTop w:val="0"/>
                  <w:marBottom w:val="0"/>
                  <w:divBdr>
                    <w:top w:val="none" w:sz="0" w:space="0" w:color="auto"/>
                    <w:left w:val="none" w:sz="0" w:space="0" w:color="auto"/>
                    <w:bottom w:val="none" w:sz="0" w:space="0" w:color="auto"/>
                    <w:right w:val="none" w:sz="0" w:space="0" w:color="auto"/>
                  </w:divBdr>
                </w:div>
                <w:div w:id="1566993365">
                  <w:marLeft w:val="0"/>
                  <w:marRight w:val="0"/>
                  <w:marTop w:val="0"/>
                  <w:marBottom w:val="0"/>
                  <w:divBdr>
                    <w:top w:val="none" w:sz="0" w:space="0" w:color="auto"/>
                    <w:left w:val="none" w:sz="0" w:space="0" w:color="auto"/>
                    <w:bottom w:val="none" w:sz="0" w:space="0" w:color="auto"/>
                    <w:right w:val="none" w:sz="0" w:space="0" w:color="auto"/>
                  </w:divBdr>
                </w:div>
                <w:div w:id="83262515">
                  <w:marLeft w:val="0"/>
                  <w:marRight w:val="0"/>
                  <w:marTop w:val="0"/>
                  <w:marBottom w:val="0"/>
                  <w:divBdr>
                    <w:top w:val="none" w:sz="0" w:space="0" w:color="auto"/>
                    <w:left w:val="none" w:sz="0" w:space="0" w:color="auto"/>
                    <w:bottom w:val="none" w:sz="0" w:space="0" w:color="auto"/>
                    <w:right w:val="none" w:sz="0" w:space="0" w:color="auto"/>
                  </w:divBdr>
                </w:div>
                <w:div w:id="1617760278">
                  <w:marLeft w:val="0"/>
                  <w:marRight w:val="0"/>
                  <w:marTop w:val="0"/>
                  <w:marBottom w:val="0"/>
                  <w:divBdr>
                    <w:top w:val="none" w:sz="0" w:space="0" w:color="auto"/>
                    <w:left w:val="none" w:sz="0" w:space="0" w:color="auto"/>
                    <w:bottom w:val="none" w:sz="0" w:space="0" w:color="auto"/>
                    <w:right w:val="none" w:sz="0" w:space="0" w:color="auto"/>
                  </w:divBdr>
                </w:div>
                <w:div w:id="760905603">
                  <w:marLeft w:val="0"/>
                  <w:marRight w:val="0"/>
                  <w:marTop w:val="0"/>
                  <w:marBottom w:val="0"/>
                  <w:divBdr>
                    <w:top w:val="none" w:sz="0" w:space="0" w:color="auto"/>
                    <w:left w:val="none" w:sz="0" w:space="0" w:color="auto"/>
                    <w:bottom w:val="none" w:sz="0" w:space="0" w:color="auto"/>
                    <w:right w:val="none" w:sz="0" w:space="0" w:color="auto"/>
                  </w:divBdr>
                </w:div>
                <w:div w:id="1776975033">
                  <w:marLeft w:val="0"/>
                  <w:marRight w:val="0"/>
                  <w:marTop w:val="0"/>
                  <w:marBottom w:val="0"/>
                  <w:divBdr>
                    <w:top w:val="none" w:sz="0" w:space="0" w:color="auto"/>
                    <w:left w:val="none" w:sz="0" w:space="0" w:color="auto"/>
                    <w:bottom w:val="none" w:sz="0" w:space="0" w:color="auto"/>
                    <w:right w:val="none" w:sz="0" w:space="0" w:color="auto"/>
                  </w:divBdr>
                </w:div>
                <w:div w:id="1715078899">
                  <w:marLeft w:val="0"/>
                  <w:marRight w:val="0"/>
                  <w:marTop w:val="0"/>
                  <w:marBottom w:val="0"/>
                  <w:divBdr>
                    <w:top w:val="none" w:sz="0" w:space="0" w:color="auto"/>
                    <w:left w:val="none" w:sz="0" w:space="0" w:color="auto"/>
                    <w:bottom w:val="none" w:sz="0" w:space="0" w:color="auto"/>
                    <w:right w:val="none" w:sz="0" w:space="0" w:color="auto"/>
                  </w:divBdr>
                </w:div>
              </w:divsChild>
            </w:div>
            <w:div w:id="563101607">
              <w:marLeft w:val="0"/>
              <w:marRight w:val="0"/>
              <w:marTop w:val="0"/>
              <w:marBottom w:val="0"/>
              <w:divBdr>
                <w:top w:val="none" w:sz="0" w:space="0" w:color="auto"/>
                <w:left w:val="none" w:sz="0" w:space="0" w:color="auto"/>
                <w:bottom w:val="none" w:sz="0" w:space="0" w:color="auto"/>
                <w:right w:val="none" w:sz="0" w:space="0" w:color="auto"/>
              </w:divBdr>
            </w:div>
            <w:div w:id="1983578712">
              <w:marLeft w:val="0"/>
              <w:marRight w:val="0"/>
              <w:marTop w:val="0"/>
              <w:marBottom w:val="0"/>
              <w:divBdr>
                <w:top w:val="none" w:sz="0" w:space="0" w:color="auto"/>
                <w:left w:val="none" w:sz="0" w:space="0" w:color="auto"/>
                <w:bottom w:val="none" w:sz="0" w:space="0" w:color="auto"/>
                <w:right w:val="none" w:sz="0" w:space="0" w:color="auto"/>
              </w:divBdr>
            </w:div>
            <w:div w:id="831067554">
              <w:marLeft w:val="0"/>
              <w:marRight w:val="0"/>
              <w:marTop w:val="0"/>
              <w:marBottom w:val="0"/>
              <w:divBdr>
                <w:top w:val="dashed" w:sz="6" w:space="8" w:color="C1C1C1"/>
                <w:left w:val="dashed" w:sz="6" w:space="8" w:color="C1C1C1"/>
                <w:bottom w:val="dashed" w:sz="6" w:space="8" w:color="C1C1C1"/>
                <w:right w:val="dashed" w:sz="6" w:space="8" w:color="C1C1C1"/>
              </w:divBdr>
              <w:divsChild>
                <w:div w:id="2045861332">
                  <w:marLeft w:val="0"/>
                  <w:marRight w:val="0"/>
                  <w:marTop w:val="0"/>
                  <w:marBottom w:val="0"/>
                  <w:divBdr>
                    <w:top w:val="none" w:sz="0" w:space="0" w:color="auto"/>
                    <w:left w:val="none" w:sz="0" w:space="0" w:color="auto"/>
                    <w:bottom w:val="none" w:sz="0" w:space="0" w:color="auto"/>
                    <w:right w:val="none" w:sz="0" w:space="0" w:color="auto"/>
                  </w:divBdr>
                </w:div>
                <w:div w:id="1085229428">
                  <w:marLeft w:val="0"/>
                  <w:marRight w:val="0"/>
                  <w:marTop w:val="0"/>
                  <w:marBottom w:val="0"/>
                  <w:divBdr>
                    <w:top w:val="none" w:sz="0" w:space="0" w:color="auto"/>
                    <w:left w:val="none" w:sz="0" w:space="0" w:color="auto"/>
                    <w:bottom w:val="none" w:sz="0" w:space="0" w:color="auto"/>
                    <w:right w:val="none" w:sz="0" w:space="0" w:color="auto"/>
                  </w:divBdr>
                </w:div>
                <w:div w:id="1127241625">
                  <w:marLeft w:val="0"/>
                  <w:marRight w:val="0"/>
                  <w:marTop w:val="0"/>
                  <w:marBottom w:val="0"/>
                  <w:divBdr>
                    <w:top w:val="none" w:sz="0" w:space="0" w:color="auto"/>
                    <w:left w:val="none" w:sz="0" w:space="0" w:color="auto"/>
                    <w:bottom w:val="none" w:sz="0" w:space="0" w:color="auto"/>
                    <w:right w:val="none" w:sz="0" w:space="0" w:color="auto"/>
                  </w:divBdr>
                  <w:divsChild>
                    <w:div w:id="273830217">
                      <w:marLeft w:val="0"/>
                      <w:marRight w:val="0"/>
                      <w:marTop w:val="0"/>
                      <w:marBottom w:val="0"/>
                      <w:divBdr>
                        <w:top w:val="none" w:sz="0" w:space="0" w:color="auto"/>
                        <w:left w:val="none" w:sz="0" w:space="0" w:color="auto"/>
                        <w:bottom w:val="none" w:sz="0" w:space="0" w:color="auto"/>
                        <w:right w:val="none" w:sz="0" w:space="0" w:color="auto"/>
                      </w:divBdr>
                    </w:div>
                    <w:div w:id="1802726086">
                      <w:marLeft w:val="0"/>
                      <w:marRight w:val="0"/>
                      <w:marTop w:val="0"/>
                      <w:marBottom w:val="0"/>
                      <w:divBdr>
                        <w:top w:val="none" w:sz="0" w:space="0" w:color="auto"/>
                        <w:left w:val="none" w:sz="0" w:space="0" w:color="auto"/>
                        <w:bottom w:val="none" w:sz="0" w:space="0" w:color="auto"/>
                        <w:right w:val="none" w:sz="0" w:space="0" w:color="auto"/>
                      </w:divBdr>
                    </w:div>
                  </w:divsChild>
                </w:div>
                <w:div w:id="867914394">
                  <w:marLeft w:val="0"/>
                  <w:marRight w:val="0"/>
                  <w:marTop w:val="0"/>
                  <w:marBottom w:val="0"/>
                  <w:divBdr>
                    <w:top w:val="none" w:sz="0" w:space="0" w:color="auto"/>
                    <w:left w:val="none" w:sz="0" w:space="0" w:color="auto"/>
                    <w:bottom w:val="none" w:sz="0" w:space="0" w:color="auto"/>
                    <w:right w:val="none" w:sz="0" w:space="0" w:color="auto"/>
                  </w:divBdr>
                </w:div>
                <w:div w:id="974022494">
                  <w:marLeft w:val="0"/>
                  <w:marRight w:val="0"/>
                  <w:marTop w:val="0"/>
                  <w:marBottom w:val="0"/>
                  <w:divBdr>
                    <w:top w:val="none" w:sz="0" w:space="0" w:color="auto"/>
                    <w:left w:val="none" w:sz="0" w:space="0" w:color="auto"/>
                    <w:bottom w:val="none" w:sz="0" w:space="0" w:color="auto"/>
                    <w:right w:val="none" w:sz="0" w:space="0" w:color="auto"/>
                  </w:divBdr>
                  <w:divsChild>
                    <w:div w:id="200215929">
                      <w:marLeft w:val="0"/>
                      <w:marRight w:val="0"/>
                      <w:marTop w:val="0"/>
                      <w:marBottom w:val="0"/>
                      <w:divBdr>
                        <w:top w:val="none" w:sz="0" w:space="0" w:color="auto"/>
                        <w:left w:val="none" w:sz="0" w:space="0" w:color="auto"/>
                        <w:bottom w:val="none" w:sz="0" w:space="0" w:color="auto"/>
                        <w:right w:val="none" w:sz="0" w:space="0" w:color="auto"/>
                      </w:divBdr>
                    </w:div>
                    <w:div w:id="185495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4202">
              <w:marLeft w:val="0"/>
              <w:marRight w:val="0"/>
              <w:marTop w:val="0"/>
              <w:marBottom w:val="0"/>
              <w:divBdr>
                <w:top w:val="none" w:sz="0" w:space="0" w:color="auto"/>
                <w:left w:val="none" w:sz="0" w:space="0" w:color="auto"/>
                <w:bottom w:val="none" w:sz="0" w:space="0" w:color="auto"/>
                <w:right w:val="none" w:sz="0" w:space="0" w:color="auto"/>
              </w:divBdr>
            </w:div>
            <w:div w:id="1337734606">
              <w:marLeft w:val="0"/>
              <w:marRight w:val="0"/>
              <w:marTop w:val="0"/>
              <w:marBottom w:val="0"/>
              <w:divBdr>
                <w:top w:val="none" w:sz="0" w:space="0" w:color="auto"/>
                <w:left w:val="none" w:sz="0" w:space="0" w:color="auto"/>
                <w:bottom w:val="none" w:sz="0" w:space="0" w:color="auto"/>
                <w:right w:val="none" w:sz="0" w:space="0" w:color="auto"/>
              </w:divBdr>
            </w:div>
            <w:div w:id="1804159075">
              <w:marLeft w:val="0"/>
              <w:marRight w:val="0"/>
              <w:marTop w:val="0"/>
              <w:marBottom w:val="0"/>
              <w:divBdr>
                <w:top w:val="none" w:sz="0" w:space="0" w:color="auto"/>
                <w:left w:val="none" w:sz="0" w:space="0" w:color="auto"/>
                <w:bottom w:val="none" w:sz="0" w:space="0" w:color="auto"/>
                <w:right w:val="none" w:sz="0" w:space="0" w:color="auto"/>
              </w:divBdr>
              <w:divsChild>
                <w:div w:id="678194407">
                  <w:marLeft w:val="0"/>
                  <w:marRight w:val="0"/>
                  <w:marTop w:val="0"/>
                  <w:marBottom w:val="0"/>
                  <w:divBdr>
                    <w:top w:val="none" w:sz="0" w:space="0" w:color="auto"/>
                    <w:left w:val="none" w:sz="0" w:space="0" w:color="auto"/>
                    <w:bottom w:val="none" w:sz="0" w:space="0" w:color="auto"/>
                    <w:right w:val="none" w:sz="0" w:space="0" w:color="auto"/>
                  </w:divBdr>
                </w:div>
                <w:div w:id="492644750">
                  <w:marLeft w:val="0"/>
                  <w:marRight w:val="0"/>
                  <w:marTop w:val="0"/>
                  <w:marBottom w:val="0"/>
                  <w:divBdr>
                    <w:top w:val="dashed" w:sz="6" w:space="8" w:color="C1C1C1"/>
                    <w:left w:val="dashed" w:sz="6" w:space="8" w:color="C1C1C1"/>
                    <w:bottom w:val="dashed" w:sz="6" w:space="8" w:color="C1C1C1"/>
                    <w:right w:val="dashed" w:sz="6" w:space="8" w:color="C1C1C1"/>
                  </w:divBdr>
                  <w:divsChild>
                    <w:div w:id="1927106423">
                      <w:marLeft w:val="0"/>
                      <w:marRight w:val="0"/>
                      <w:marTop w:val="0"/>
                      <w:marBottom w:val="0"/>
                      <w:divBdr>
                        <w:top w:val="none" w:sz="0" w:space="0" w:color="auto"/>
                        <w:left w:val="none" w:sz="0" w:space="0" w:color="auto"/>
                        <w:bottom w:val="none" w:sz="0" w:space="0" w:color="auto"/>
                        <w:right w:val="none" w:sz="0" w:space="0" w:color="auto"/>
                      </w:divBdr>
                    </w:div>
                    <w:div w:id="874544131">
                      <w:marLeft w:val="0"/>
                      <w:marRight w:val="0"/>
                      <w:marTop w:val="0"/>
                      <w:marBottom w:val="0"/>
                      <w:divBdr>
                        <w:top w:val="none" w:sz="0" w:space="0" w:color="auto"/>
                        <w:left w:val="none" w:sz="0" w:space="0" w:color="auto"/>
                        <w:bottom w:val="none" w:sz="0" w:space="0" w:color="auto"/>
                        <w:right w:val="none" w:sz="0" w:space="0" w:color="auto"/>
                      </w:divBdr>
                    </w:div>
                    <w:div w:id="696853404">
                      <w:marLeft w:val="0"/>
                      <w:marRight w:val="0"/>
                      <w:marTop w:val="0"/>
                      <w:marBottom w:val="0"/>
                      <w:divBdr>
                        <w:top w:val="none" w:sz="0" w:space="0" w:color="auto"/>
                        <w:left w:val="none" w:sz="0" w:space="0" w:color="auto"/>
                        <w:bottom w:val="none" w:sz="0" w:space="0" w:color="auto"/>
                        <w:right w:val="none" w:sz="0" w:space="0" w:color="auto"/>
                      </w:divBdr>
                    </w:div>
                    <w:div w:id="506942544">
                      <w:marLeft w:val="0"/>
                      <w:marRight w:val="0"/>
                      <w:marTop w:val="0"/>
                      <w:marBottom w:val="0"/>
                      <w:divBdr>
                        <w:top w:val="none" w:sz="0" w:space="0" w:color="auto"/>
                        <w:left w:val="none" w:sz="0" w:space="0" w:color="auto"/>
                        <w:bottom w:val="none" w:sz="0" w:space="0" w:color="auto"/>
                        <w:right w:val="none" w:sz="0" w:space="0" w:color="auto"/>
                      </w:divBdr>
                    </w:div>
                    <w:div w:id="797144748">
                      <w:marLeft w:val="0"/>
                      <w:marRight w:val="0"/>
                      <w:marTop w:val="0"/>
                      <w:marBottom w:val="0"/>
                      <w:divBdr>
                        <w:top w:val="none" w:sz="0" w:space="0" w:color="auto"/>
                        <w:left w:val="none" w:sz="0" w:space="0" w:color="auto"/>
                        <w:bottom w:val="none" w:sz="0" w:space="0" w:color="auto"/>
                        <w:right w:val="none" w:sz="0" w:space="0" w:color="auto"/>
                      </w:divBdr>
                    </w:div>
                    <w:div w:id="1509296143">
                      <w:marLeft w:val="0"/>
                      <w:marRight w:val="0"/>
                      <w:marTop w:val="0"/>
                      <w:marBottom w:val="0"/>
                      <w:divBdr>
                        <w:top w:val="none" w:sz="0" w:space="0" w:color="auto"/>
                        <w:left w:val="none" w:sz="0" w:space="0" w:color="auto"/>
                        <w:bottom w:val="none" w:sz="0" w:space="0" w:color="auto"/>
                        <w:right w:val="none" w:sz="0" w:space="0" w:color="auto"/>
                      </w:divBdr>
                    </w:div>
                    <w:div w:id="788280620">
                      <w:marLeft w:val="0"/>
                      <w:marRight w:val="0"/>
                      <w:marTop w:val="0"/>
                      <w:marBottom w:val="0"/>
                      <w:divBdr>
                        <w:top w:val="none" w:sz="0" w:space="0" w:color="auto"/>
                        <w:left w:val="none" w:sz="0" w:space="0" w:color="auto"/>
                        <w:bottom w:val="none" w:sz="0" w:space="0" w:color="auto"/>
                        <w:right w:val="none" w:sz="0" w:space="0" w:color="auto"/>
                      </w:divBdr>
                    </w:div>
                    <w:div w:id="1846899290">
                      <w:marLeft w:val="0"/>
                      <w:marRight w:val="0"/>
                      <w:marTop w:val="0"/>
                      <w:marBottom w:val="0"/>
                      <w:divBdr>
                        <w:top w:val="none" w:sz="0" w:space="0" w:color="auto"/>
                        <w:left w:val="none" w:sz="0" w:space="0" w:color="auto"/>
                        <w:bottom w:val="none" w:sz="0" w:space="0" w:color="auto"/>
                        <w:right w:val="none" w:sz="0" w:space="0" w:color="auto"/>
                      </w:divBdr>
                    </w:div>
                  </w:divsChild>
                </w:div>
                <w:div w:id="1104764180">
                  <w:marLeft w:val="0"/>
                  <w:marRight w:val="0"/>
                  <w:marTop w:val="0"/>
                  <w:marBottom w:val="0"/>
                  <w:divBdr>
                    <w:top w:val="none" w:sz="0" w:space="0" w:color="auto"/>
                    <w:left w:val="none" w:sz="0" w:space="0" w:color="auto"/>
                    <w:bottom w:val="none" w:sz="0" w:space="0" w:color="auto"/>
                    <w:right w:val="none" w:sz="0" w:space="0" w:color="auto"/>
                  </w:divBdr>
                </w:div>
              </w:divsChild>
            </w:div>
            <w:div w:id="303124658">
              <w:marLeft w:val="0"/>
              <w:marRight w:val="0"/>
              <w:marTop w:val="0"/>
              <w:marBottom w:val="0"/>
              <w:divBdr>
                <w:top w:val="none" w:sz="0" w:space="0" w:color="auto"/>
                <w:left w:val="none" w:sz="0" w:space="0" w:color="auto"/>
                <w:bottom w:val="none" w:sz="0" w:space="0" w:color="auto"/>
                <w:right w:val="none" w:sz="0" w:space="0" w:color="auto"/>
              </w:divBdr>
            </w:div>
            <w:div w:id="18438144">
              <w:marLeft w:val="0"/>
              <w:marRight w:val="0"/>
              <w:marTop w:val="0"/>
              <w:marBottom w:val="0"/>
              <w:divBdr>
                <w:top w:val="none" w:sz="0" w:space="0" w:color="auto"/>
                <w:left w:val="none" w:sz="0" w:space="0" w:color="auto"/>
                <w:bottom w:val="none" w:sz="0" w:space="0" w:color="auto"/>
                <w:right w:val="none" w:sz="0" w:space="0" w:color="auto"/>
              </w:divBdr>
              <w:divsChild>
                <w:div w:id="1627740444">
                  <w:marLeft w:val="0"/>
                  <w:marRight w:val="0"/>
                  <w:marTop w:val="0"/>
                  <w:marBottom w:val="0"/>
                  <w:divBdr>
                    <w:top w:val="none" w:sz="0" w:space="0" w:color="auto"/>
                    <w:left w:val="none" w:sz="0" w:space="0" w:color="auto"/>
                    <w:bottom w:val="none" w:sz="0" w:space="0" w:color="auto"/>
                    <w:right w:val="none" w:sz="0" w:space="0" w:color="auto"/>
                  </w:divBdr>
                </w:div>
                <w:div w:id="1755587031">
                  <w:marLeft w:val="0"/>
                  <w:marRight w:val="0"/>
                  <w:marTop w:val="0"/>
                  <w:marBottom w:val="0"/>
                  <w:divBdr>
                    <w:top w:val="dashed" w:sz="6" w:space="8" w:color="C1C1C1"/>
                    <w:left w:val="dashed" w:sz="6" w:space="8" w:color="C1C1C1"/>
                    <w:bottom w:val="dashed" w:sz="6" w:space="8" w:color="C1C1C1"/>
                    <w:right w:val="dashed" w:sz="6" w:space="8" w:color="C1C1C1"/>
                  </w:divBdr>
                  <w:divsChild>
                    <w:div w:id="964580118">
                      <w:marLeft w:val="0"/>
                      <w:marRight w:val="0"/>
                      <w:marTop w:val="0"/>
                      <w:marBottom w:val="0"/>
                      <w:divBdr>
                        <w:top w:val="none" w:sz="0" w:space="0" w:color="auto"/>
                        <w:left w:val="none" w:sz="0" w:space="0" w:color="auto"/>
                        <w:bottom w:val="none" w:sz="0" w:space="0" w:color="auto"/>
                        <w:right w:val="none" w:sz="0" w:space="0" w:color="auto"/>
                      </w:divBdr>
                    </w:div>
                    <w:div w:id="468745853">
                      <w:marLeft w:val="0"/>
                      <w:marRight w:val="0"/>
                      <w:marTop w:val="0"/>
                      <w:marBottom w:val="0"/>
                      <w:divBdr>
                        <w:top w:val="none" w:sz="0" w:space="0" w:color="auto"/>
                        <w:left w:val="none" w:sz="0" w:space="0" w:color="auto"/>
                        <w:bottom w:val="none" w:sz="0" w:space="0" w:color="auto"/>
                        <w:right w:val="none" w:sz="0" w:space="0" w:color="auto"/>
                      </w:divBdr>
                    </w:div>
                    <w:div w:id="916087407">
                      <w:marLeft w:val="0"/>
                      <w:marRight w:val="0"/>
                      <w:marTop w:val="0"/>
                      <w:marBottom w:val="0"/>
                      <w:divBdr>
                        <w:top w:val="none" w:sz="0" w:space="0" w:color="auto"/>
                        <w:left w:val="none" w:sz="0" w:space="0" w:color="auto"/>
                        <w:bottom w:val="none" w:sz="0" w:space="0" w:color="auto"/>
                        <w:right w:val="none" w:sz="0" w:space="0" w:color="auto"/>
                      </w:divBdr>
                    </w:div>
                    <w:div w:id="1329476623">
                      <w:marLeft w:val="0"/>
                      <w:marRight w:val="0"/>
                      <w:marTop w:val="0"/>
                      <w:marBottom w:val="0"/>
                      <w:divBdr>
                        <w:top w:val="none" w:sz="0" w:space="0" w:color="auto"/>
                        <w:left w:val="none" w:sz="0" w:space="0" w:color="auto"/>
                        <w:bottom w:val="none" w:sz="0" w:space="0" w:color="auto"/>
                        <w:right w:val="none" w:sz="0" w:space="0" w:color="auto"/>
                      </w:divBdr>
                    </w:div>
                    <w:div w:id="741952324">
                      <w:marLeft w:val="0"/>
                      <w:marRight w:val="0"/>
                      <w:marTop w:val="0"/>
                      <w:marBottom w:val="0"/>
                      <w:divBdr>
                        <w:top w:val="none" w:sz="0" w:space="0" w:color="auto"/>
                        <w:left w:val="none" w:sz="0" w:space="0" w:color="auto"/>
                        <w:bottom w:val="none" w:sz="0" w:space="0" w:color="auto"/>
                        <w:right w:val="none" w:sz="0" w:space="0" w:color="auto"/>
                      </w:divBdr>
                    </w:div>
                    <w:div w:id="214199582">
                      <w:marLeft w:val="0"/>
                      <w:marRight w:val="0"/>
                      <w:marTop w:val="0"/>
                      <w:marBottom w:val="0"/>
                      <w:divBdr>
                        <w:top w:val="none" w:sz="0" w:space="0" w:color="auto"/>
                        <w:left w:val="none" w:sz="0" w:space="0" w:color="auto"/>
                        <w:bottom w:val="none" w:sz="0" w:space="0" w:color="auto"/>
                        <w:right w:val="none" w:sz="0" w:space="0" w:color="auto"/>
                      </w:divBdr>
                    </w:div>
                    <w:div w:id="1383481789">
                      <w:marLeft w:val="0"/>
                      <w:marRight w:val="0"/>
                      <w:marTop w:val="0"/>
                      <w:marBottom w:val="0"/>
                      <w:divBdr>
                        <w:top w:val="none" w:sz="0" w:space="0" w:color="auto"/>
                        <w:left w:val="none" w:sz="0" w:space="0" w:color="auto"/>
                        <w:bottom w:val="none" w:sz="0" w:space="0" w:color="auto"/>
                        <w:right w:val="none" w:sz="0" w:space="0" w:color="auto"/>
                      </w:divBdr>
                    </w:div>
                    <w:div w:id="65232045">
                      <w:marLeft w:val="0"/>
                      <w:marRight w:val="0"/>
                      <w:marTop w:val="0"/>
                      <w:marBottom w:val="0"/>
                      <w:divBdr>
                        <w:top w:val="none" w:sz="0" w:space="0" w:color="auto"/>
                        <w:left w:val="none" w:sz="0" w:space="0" w:color="auto"/>
                        <w:bottom w:val="none" w:sz="0" w:space="0" w:color="auto"/>
                        <w:right w:val="none" w:sz="0" w:space="0" w:color="auto"/>
                      </w:divBdr>
                    </w:div>
                    <w:div w:id="1838110642">
                      <w:marLeft w:val="0"/>
                      <w:marRight w:val="0"/>
                      <w:marTop w:val="0"/>
                      <w:marBottom w:val="0"/>
                      <w:divBdr>
                        <w:top w:val="none" w:sz="0" w:space="0" w:color="auto"/>
                        <w:left w:val="none" w:sz="0" w:space="0" w:color="auto"/>
                        <w:bottom w:val="none" w:sz="0" w:space="0" w:color="auto"/>
                        <w:right w:val="none" w:sz="0" w:space="0" w:color="auto"/>
                      </w:divBdr>
                    </w:div>
                    <w:div w:id="1567640615">
                      <w:marLeft w:val="0"/>
                      <w:marRight w:val="0"/>
                      <w:marTop w:val="0"/>
                      <w:marBottom w:val="0"/>
                      <w:divBdr>
                        <w:top w:val="none" w:sz="0" w:space="0" w:color="auto"/>
                        <w:left w:val="none" w:sz="0" w:space="0" w:color="auto"/>
                        <w:bottom w:val="none" w:sz="0" w:space="0" w:color="auto"/>
                        <w:right w:val="none" w:sz="0" w:space="0" w:color="auto"/>
                      </w:divBdr>
                    </w:div>
                    <w:div w:id="267664251">
                      <w:marLeft w:val="0"/>
                      <w:marRight w:val="0"/>
                      <w:marTop w:val="0"/>
                      <w:marBottom w:val="0"/>
                      <w:divBdr>
                        <w:top w:val="none" w:sz="0" w:space="0" w:color="auto"/>
                        <w:left w:val="none" w:sz="0" w:space="0" w:color="auto"/>
                        <w:bottom w:val="none" w:sz="0" w:space="0" w:color="auto"/>
                        <w:right w:val="none" w:sz="0" w:space="0" w:color="auto"/>
                      </w:divBdr>
                    </w:div>
                  </w:divsChild>
                </w:div>
                <w:div w:id="874659644">
                  <w:marLeft w:val="0"/>
                  <w:marRight w:val="0"/>
                  <w:marTop w:val="0"/>
                  <w:marBottom w:val="0"/>
                  <w:divBdr>
                    <w:top w:val="none" w:sz="0" w:space="0" w:color="auto"/>
                    <w:left w:val="none" w:sz="0" w:space="0" w:color="auto"/>
                    <w:bottom w:val="none" w:sz="0" w:space="0" w:color="auto"/>
                    <w:right w:val="none" w:sz="0" w:space="0" w:color="auto"/>
                  </w:divBdr>
                </w:div>
                <w:div w:id="162747708">
                  <w:marLeft w:val="0"/>
                  <w:marRight w:val="0"/>
                  <w:marTop w:val="0"/>
                  <w:marBottom w:val="0"/>
                  <w:divBdr>
                    <w:top w:val="none" w:sz="0" w:space="0" w:color="auto"/>
                    <w:left w:val="none" w:sz="0" w:space="0" w:color="auto"/>
                    <w:bottom w:val="none" w:sz="0" w:space="0" w:color="auto"/>
                    <w:right w:val="none" w:sz="0" w:space="0" w:color="auto"/>
                  </w:divBdr>
                </w:div>
                <w:div w:id="1849059399">
                  <w:marLeft w:val="0"/>
                  <w:marRight w:val="0"/>
                  <w:marTop w:val="0"/>
                  <w:marBottom w:val="0"/>
                  <w:divBdr>
                    <w:top w:val="none" w:sz="0" w:space="0" w:color="auto"/>
                    <w:left w:val="none" w:sz="0" w:space="0" w:color="auto"/>
                    <w:bottom w:val="none" w:sz="0" w:space="0" w:color="auto"/>
                    <w:right w:val="none" w:sz="0" w:space="0" w:color="auto"/>
                  </w:divBdr>
                </w:div>
                <w:div w:id="269971254">
                  <w:marLeft w:val="0"/>
                  <w:marRight w:val="0"/>
                  <w:marTop w:val="0"/>
                  <w:marBottom w:val="0"/>
                  <w:divBdr>
                    <w:top w:val="none" w:sz="0" w:space="0" w:color="auto"/>
                    <w:left w:val="none" w:sz="0" w:space="0" w:color="auto"/>
                    <w:bottom w:val="none" w:sz="0" w:space="0" w:color="auto"/>
                    <w:right w:val="none" w:sz="0" w:space="0" w:color="auto"/>
                  </w:divBdr>
                </w:div>
              </w:divsChild>
            </w:div>
            <w:div w:id="190261955">
              <w:marLeft w:val="0"/>
              <w:marRight w:val="0"/>
              <w:marTop w:val="0"/>
              <w:marBottom w:val="0"/>
              <w:divBdr>
                <w:top w:val="none" w:sz="0" w:space="0" w:color="auto"/>
                <w:left w:val="none" w:sz="0" w:space="0" w:color="auto"/>
                <w:bottom w:val="none" w:sz="0" w:space="0" w:color="auto"/>
                <w:right w:val="none" w:sz="0" w:space="0" w:color="auto"/>
              </w:divBdr>
            </w:div>
            <w:div w:id="256406284">
              <w:marLeft w:val="0"/>
              <w:marRight w:val="0"/>
              <w:marTop w:val="0"/>
              <w:marBottom w:val="0"/>
              <w:divBdr>
                <w:top w:val="none" w:sz="0" w:space="0" w:color="auto"/>
                <w:left w:val="none" w:sz="0" w:space="0" w:color="auto"/>
                <w:bottom w:val="none" w:sz="0" w:space="0" w:color="auto"/>
                <w:right w:val="none" w:sz="0" w:space="0" w:color="auto"/>
              </w:divBdr>
            </w:div>
            <w:div w:id="964849343">
              <w:marLeft w:val="0"/>
              <w:marRight w:val="0"/>
              <w:marTop w:val="0"/>
              <w:marBottom w:val="0"/>
              <w:divBdr>
                <w:top w:val="none" w:sz="0" w:space="0" w:color="auto"/>
                <w:left w:val="none" w:sz="0" w:space="0" w:color="auto"/>
                <w:bottom w:val="none" w:sz="0" w:space="0" w:color="auto"/>
                <w:right w:val="none" w:sz="0" w:space="0" w:color="auto"/>
              </w:divBdr>
            </w:div>
            <w:div w:id="222762796">
              <w:marLeft w:val="0"/>
              <w:marRight w:val="0"/>
              <w:marTop w:val="0"/>
              <w:marBottom w:val="0"/>
              <w:divBdr>
                <w:top w:val="none" w:sz="0" w:space="0" w:color="auto"/>
                <w:left w:val="none" w:sz="0" w:space="0" w:color="auto"/>
                <w:bottom w:val="none" w:sz="0" w:space="0" w:color="auto"/>
                <w:right w:val="none" w:sz="0" w:space="0" w:color="auto"/>
              </w:divBdr>
              <w:divsChild>
                <w:div w:id="1760783585">
                  <w:marLeft w:val="0"/>
                  <w:marRight w:val="0"/>
                  <w:marTop w:val="0"/>
                  <w:marBottom w:val="0"/>
                  <w:divBdr>
                    <w:top w:val="dashed" w:sz="6" w:space="8" w:color="C1C1C1"/>
                    <w:left w:val="dashed" w:sz="6" w:space="8" w:color="C1C1C1"/>
                    <w:bottom w:val="dashed" w:sz="6" w:space="8" w:color="C1C1C1"/>
                    <w:right w:val="dashed" w:sz="6" w:space="8" w:color="C1C1C1"/>
                  </w:divBdr>
                  <w:divsChild>
                    <w:div w:id="1272514759">
                      <w:marLeft w:val="0"/>
                      <w:marRight w:val="0"/>
                      <w:marTop w:val="0"/>
                      <w:marBottom w:val="0"/>
                      <w:divBdr>
                        <w:top w:val="none" w:sz="0" w:space="0" w:color="auto"/>
                        <w:left w:val="none" w:sz="0" w:space="0" w:color="auto"/>
                        <w:bottom w:val="none" w:sz="0" w:space="0" w:color="auto"/>
                        <w:right w:val="none" w:sz="0" w:space="0" w:color="auto"/>
                      </w:divBdr>
                    </w:div>
                    <w:div w:id="1299145527">
                      <w:marLeft w:val="0"/>
                      <w:marRight w:val="0"/>
                      <w:marTop w:val="0"/>
                      <w:marBottom w:val="0"/>
                      <w:divBdr>
                        <w:top w:val="none" w:sz="0" w:space="0" w:color="auto"/>
                        <w:left w:val="none" w:sz="0" w:space="0" w:color="auto"/>
                        <w:bottom w:val="none" w:sz="0" w:space="0" w:color="auto"/>
                        <w:right w:val="none" w:sz="0" w:space="0" w:color="auto"/>
                      </w:divBdr>
                    </w:div>
                    <w:div w:id="1253203845">
                      <w:marLeft w:val="0"/>
                      <w:marRight w:val="0"/>
                      <w:marTop w:val="0"/>
                      <w:marBottom w:val="0"/>
                      <w:divBdr>
                        <w:top w:val="none" w:sz="0" w:space="0" w:color="auto"/>
                        <w:left w:val="none" w:sz="0" w:space="0" w:color="auto"/>
                        <w:bottom w:val="none" w:sz="0" w:space="0" w:color="auto"/>
                        <w:right w:val="none" w:sz="0" w:space="0" w:color="auto"/>
                      </w:divBdr>
                    </w:div>
                    <w:div w:id="63837749">
                      <w:marLeft w:val="0"/>
                      <w:marRight w:val="0"/>
                      <w:marTop w:val="0"/>
                      <w:marBottom w:val="0"/>
                      <w:divBdr>
                        <w:top w:val="none" w:sz="0" w:space="0" w:color="auto"/>
                        <w:left w:val="none" w:sz="0" w:space="0" w:color="auto"/>
                        <w:bottom w:val="none" w:sz="0" w:space="0" w:color="auto"/>
                        <w:right w:val="none" w:sz="0" w:space="0" w:color="auto"/>
                      </w:divBdr>
                    </w:div>
                    <w:div w:id="372537488">
                      <w:marLeft w:val="0"/>
                      <w:marRight w:val="0"/>
                      <w:marTop w:val="0"/>
                      <w:marBottom w:val="0"/>
                      <w:divBdr>
                        <w:top w:val="none" w:sz="0" w:space="0" w:color="auto"/>
                        <w:left w:val="none" w:sz="0" w:space="0" w:color="auto"/>
                        <w:bottom w:val="none" w:sz="0" w:space="0" w:color="auto"/>
                        <w:right w:val="none" w:sz="0" w:space="0" w:color="auto"/>
                      </w:divBdr>
                      <w:divsChild>
                        <w:div w:id="1921482368">
                          <w:marLeft w:val="0"/>
                          <w:marRight w:val="0"/>
                          <w:marTop w:val="0"/>
                          <w:marBottom w:val="0"/>
                          <w:divBdr>
                            <w:top w:val="none" w:sz="0" w:space="0" w:color="auto"/>
                            <w:left w:val="none" w:sz="0" w:space="0" w:color="auto"/>
                            <w:bottom w:val="none" w:sz="0" w:space="0" w:color="auto"/>
                            <w:right w:val="none" w:sz="0" w:space="0" w:color="auto"/>
                          </w:divBdr>
                        </w:div>
                        <w:div w:id="46270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7835">
              <w:marLeft w:val="0"/>
              <w:marRight w:val="0"/>
              <w:marTop w:val="0"/>
              <w:marBottom w:val="0"/>
              <w:divBdr>
                <w:top w:val="none" w:sz="0" w:space="0" w:color="auto"/>
                <w:left w:val="none" w:sz="0" w:space="0" w:color="auto"/>
                <w:bottom w:val="none" w:sz="0" w:space="0" w:color="auto"/>
                <w:right w:val="none" w:sz="0" w:space="0" w:color="auto"/>
              </w:divBdr>
            </w:div>
            <w:div w:id="2051297001">
              <w:marLeft w:val="0"/>
              <w:marRight w:val="0"/>
              <w:marTop w:val="0"/>
              <w:marBottom w:val="0"/>
              <w:divBdr>
                <w:top w:val="none" w:sz="0" w:space="0" w:color="auto"/>
                <w:left w:val="none" w:sz="0" w:space="0" w:color="auto"/>
                <w:bottom w:val="none" w:sz="0" w:space="0" w:color="auto"/>
                <w:right w:val="none" w:sz="0" w:space="0" w:color="auto"/>
              </w:divBdr>
            </w:div>
            <w:div w:id="1727683544">
              <w:marLeft w:val="0"/>
              <w:marRight w:val="0"/>
              <w:marTop w:val="0"/>
              <w:marBottom w:val="0"/>
              <w:divBdr>
                <w:top w:val="none" w:sz="0" w:space="0" w:color="auto"/>
                <w:left w:val="none" w:sz="0" w:space="0" w:color="auto"/>
                <w:bottom w:val="none" w:sz="0" w:space="0" w:color="auto"/>
                <w:right w:val="none" w:sz="0" w:space="0" w:color="auto"/>
              </w:divBdr>
              <w:divsChild>
                <w:div w:id="544875459">
                  <w:marLeft w:val="0"/>
                  <w:marRight w:val="0"/>
                  <w:marTop w:val="0"/>
                  <w:marBottom w:val="0"/>
                  <w:divBdr>
                    <w:top w:val="dashed" w:sz="6" w:space="8" w:color="C1C1C1"/>
                    <w:left w:val="dashed" w:sz="6" w:space="8" w:color="C1C1C1"/>
                    <w:bottom w:val="dashed" w:sz="6" w:space="8" w:color="C1C1C1"/>
                    <w:right w:val="dashed" w:sz="6" w:space="8" w:color="C1C1C1"/>
                  </w:divBdr>
                  <w:divsChild>
                    <w:div w:id="1423795077">
                      <w:marLeft w:val="0"/>
                      <w:marRight w:val="0"/>
                      <w:marTop w:val="0"/>
                      <w:marBottom w:val="0"/>
                      <w:divBdr>
                        <w:top w:val="none" w:sz="0" w:space="0" w:color="auto"/>
                        <w:left w:val="none" w:sz="0" w:space="0" w:color="auto"/>
                        <w:bottom w:val="none" w:sz="0" w:space="0" w:color="auto"/>
                        <w:right w:val="none" w:sz="0" w:space="0" w:color="auto"/>
                      </w:divBdr>
                    </w:div>
                    <w:div w:id="109595470">
                      <w:marLeft w:val="0"/>
                      <w:marRight w:val="0"/>
                      <w:marTop w:val="0"/>
                      <w:marBottom w:val="0"/>
                      <w:divBdr>
                        <w:top w:val="none" w:sz="0" w:space="0" w:color="auto"/>
                        <w:left w:val="none" w:sz="0" w:space="0" w:color="auto"/>
                        <w:bottom w:val="none" w:sz="0" w:space="0" w:color="auto"/>
                        <w:right w:val="none" w:sz="0" w:space="0" w:color="auto"/>
                      </w:divBdr>
                    </w:div>
                    <w:div w:id="22639804">
                      <w:marLeft w:val="0"/>
                      <w:marRight w:val="0"/>
                      <w:marTop w:val="0"/>
                      <w:marBottom w:val="0"/>
                      <w:divBdr>
                        <w:top w:val="none" w:sz="0" w:space="0" w:color="auto"/>
                        <w:left w:val="none" w:sz="0" w:space="0" w:color="auto"/>
                        <w:bottom w:val="none" w:sz="0" w:space="0" w:color="auto"/>
                        <w:right w:val="none" w:sz="0" w:space="0" w:color="auto"/>
                      </w:divBdr>
                    </w:div>
                    <w:div w:id="194394515">
                      <w:marLeft w:val="0"/>
                      <w:marRight w:val="0"/>
                      <w:marTop w:val="0"/>
                      <w:marBottom w:val="0"/>
                      <w:divBdr>
                        <w:top w:val="none" w:sz="0" w:space="0" w:color="auto"/>
                        <w:left w:val="none" w:sz="0" w:space="0" w:color="auto"/>
                        <w:bottom w:val="none" w:sz="0" w:space="0" w:color="auto"/>
                        <w:right w:val="none" w:sz="0" w:space="0" w:color="auto"/>
                      </w:divBdr>
                    </w:div>
                    <w:div w:id="1533375257">
                      <w:marLeft w:val="0"/>
                      <w:marRight w:val="0"/>
                      <w:marTop w:val="0"/>
                      <w:marBottom w:val="0"/>
                      <w:divBdr>
                        <w:top w:val="none" w:sz="0" w:space="0" w:color="auto"/>
                        <w:left w:val="none" w:sz="0" w:space="0" w:color="auto"/>
                        <w:bottom w:val="none" w:sz="0" w:space="0" w:color="auto"/>
                        <w:right w:val="none" w:sz="0" w:space="0" w:color="auto"/>
                      </w:divBdr>
                    </w:div>
                  </w:divsChild>
                </w:div>
                <w:div w:id="20070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78957">
          <w:marLeft w:val="0"/>
          <w:marRight w:val="0"/>
          <w:marTop w:val="0"/>
          <w:marBottom w:val="0"/>
          <w:divBdr>
            <w:top w:val="none" w:sz="0" w:space="0" w:color="auto"/>
            <w:left w:val="none" w:sz="0" w:space="0" w:color="auto"/>
            <w:bottom w:val="none" w:sz="0" w:space="0" w:color="auto"/>
            <w:right w:val="none" w:sz="0" w:space="0" w:color="auto"/>
          </w:divBdr>
          <w:divsChild>
            <w:div w:id="142091528">
              <w:marLeft w:val="0"/>
              <w:marRight w:val="0"/>
              <w:marTop w:val="0"/>
              <w:marBottom w:val="0"/>
              <w:divBdr>
                <w:top w:val="none" w:sz="0" w:space="0" w:color="auto"/>
                <w:left w:val="none" w:sz="0" w:space="0" w:color="auto"/>
                <w:bottom w:val="none" w:sz="0" w:space="0" w:color="auto"/>
                <w:right w:val="none" w:sz="0" w:space="0" w:color="auto"/>
              </w:divBdr>
            </w:div>
            <w:div w:id="468595777">
              <w:marLeft w:val="0"/>
              <w:marRight w:val="0"/>
              <w:marTop w:val="0"/>
              <w:marBottom w:val="0"/>
              <w:divBdr>
                <w:top w:val="none" w:sz="0" w:space="0" w:color="auto"/>
                <w:left w:val="none" w:sz="0" w:space="0" w:color="auto"/>
                <w:bottom w:val="none" w:sz="0" w:space="0" w:color="auto"/>
                <w:right w:val="none" w:sz="0" w:space="0" w:color="auto"/>
              </w:divBdr>
              <w:divsChild>
                <w:div w:id="1011181920">
                  <w:marLeft w:val="0"/>
                  <w:marRight w:val="0"/>
                  <w:marTop w:val="0"/>
                  <w:marBottom w:val="0"/>
                  <w:divBdr>
                    <w:top w:val="none" w:sz="0" w:space="0" w:color="auto"/>
                    <w:left w:val="none" w:sz="0" w:space="0" w:color="auto"/>
                    <w:bottom w:val="none" w:sz="0" w:space="0" w:color="auto"/>
                    <w:right w:val="none" w:sz="0" w:space="0" w:color="auto"/>
                  </w:divBdr>
                </w:div>
                <w:div w:id="9247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2745">
          <w:marLeft w:val="0"/>
          <w:marRight w:val="0"/>
          <w:marTop w:val="0"/>
          <w:marBottom w:val="0"/>
          <w:divBdr>
            <w:top w:val="none" w:sz="0" w:space="0" w:color="auto"/>
            <w:left w:val="none" w:sz="0" w:space="0" w:color="auto"/>
            <w:bottom w:val="none" w:sz="0" w:space="0" w:color="auto"/>
            <w:right w:val="none" w:sz="0" w:space="0" w:color="auto"/>
          </w:divBdr>
          <w:divsChild>
            <w:div w:id="737049624">
              <w:marLeft w:val="0"/>
              <w:marRight w:val="0"/>
              <w:marTop w:val="0"/>
              <w:marBottom w:val="0"/>
              <w:divBdr>
                <w:top w:val="dashed" w:sz="6" w:space="8" w:color="C1C1C1"/>
                <w:left w:val="dashed" w:sz="6" w:space="8" w:color="C1C1C1"/>
                <w:bottom w:val="dashed" w:sz="6" w:space="8" w:color="C1C1C1"/>
                <w:right w:val="dashed" w:sz="6" w:space="8" w:color="C1C1C1"/>
              </w:divBdr>
              <w:divsChild>
                <w:div w:id="1153255632">
                  <w:marLeft w:val="0"/>
                  <w:marRight w:val="0"/>
                  <w:marTop w:val="0"/>
                  <w:marBottom w:val="0"/>
                  <w:divBdr>
                    <w:top w:val="none" w:sz="0" w:space="0" w:color="auto"/>
                    <w:left w:val="none" w:sz="0" w:space="0" w:color="auto"/>
                    <w:bottom w:val="none" w:sz="0" w:space="0" w:color="auto"/>
                    <w:right w:val="none" w:sz="0" w:space="0" w:color="auto"/>
                  </w:divBdr>
                </w:div>
                <w:div w:id="1882286335">
                  <w:marLeft w:val="0"/>
                  <w:marRight w:val="0"/>
                  <w:marTop w:val="0"/>
                  <w:marBottom w:val="0"/>
                  <w:divBdr>
                    <w:top w:val="none" w:sz="0" w:space="0" w:color="auto"/>
                    <w:left w:val="none" w:sz="0" w:space="0" w:color="auto"/>
                    <w:bottom w:val="none" w:sz="0" w:space="0" w:color="auto"/>
                    <w:right w:val="none" w:sz="0" w:space="0" w:color="auto"/>
                  </w:divBdr>
                </w:div>
                <w:div w:id="611088501">
                  <w:marLeft w:val="0"/>
                  <w:marRight w:val="0"/>
                  <w:marTop w:val="0"/>
                  <w:marBottom w:val="0"/>
                  <w:divBdr>
                    <w:top w:val="none" w:sz="0" w:space="0" w:color="auto"/>
                    <w:left w:val="none" w:sz="0" w:space="0" w:color="auto"/>
                    <w:bottom w:val="none" w:sz="0" w:space="0" w:color="auto"/>
                    <w:right w:val="none" w:sz="0" w:space="0" w:color="auto"/>
                  </w:divBdr>
                </w:div>
                <w:div w:id="1095856373">
                  <w:marLeft w:val="0"/>
                  <w:marRight w:val="0"/>
                  <w:marTop w:val="0"/>
                  <w:marBottom w:val="0"/>
                  <w:divBdr>
                    <w:top w:val="none" w:sz="0" w:space="0" w:color="auto"/>
                    <w:left w:val="none" w:sz="0" w:space="0" w:color="auto"/>
                    <w:bottom w:val="none" w:sz="0" w:space="0" w:color="auto"/>
                    <w:right w:val="none" w:sz="0" w:space="0" w:color="auto"/>
                  </w:divBdr>
                </w:div>
                <w:div w:id="229853012">
                  <w:marLeft w:val="0"/>
                  <w:marRight w:val="0"/>
                  <w:marTop w:val="0"/>
                  <w:marBottom w:val="0"/>
                  <w:divBdr>
                    <w:top w:val="none" w:sz="0" w:space="0" w:color="auto"/>
                    <w:left w:val="none" w:sz="0" w:space="0" w:color="auto"/>
                    <w:bottom w:val="none" w:sz="0" w:space="0" w:color="auto"/>
                    <w:right w:val="none" w:sz="0" w:space="0" w:color="auto"/>
                  </w:divBdr>
                </w:div>
                <w:div w:id="1829512840">
                  <w:marLeft w:val="0"/>
                  <w:marRight w:val="0"/>
                  <w:marTop w:val="0"/>
                  <w:marBottom w:val="0"/>
                  <w:divBdr>
                    <w:top w:val="none" w:sz="0" w:space="0" w:color="auto"/>
                    <w:left w:val="none" w:sz="0" w:space="0" w:color="auto"/>
                    <w:bottom w:val="none" w:sz="0" w:space="0" w:color="auto"/>
                    <w:right w:val="none" w:sz="0" w:space="0" w:color="auto"/>
                  </w:divBdr>
                </w:div>
                <w:div w:id="864442754">
                  <w:marLeft w:val="0"/>
                  <w:marRight w:val="0"/>
                  <w:marTop w:val="0"/>
                  <w:marBottom w:val="0"/>
                  <w:divBdr>
                    <w:top w:val="none" w:sz="0" w:space="0" w:color="auto"/>
                    <w:left w:val="none" w:sz="0" w:space="0" w:color="auto"/>
                    <w:bottom w:val="none" w:sz="0" w:space="0" w:color="auto"/>
                    <w:right w:val="none" w:sz="0" w:space="0" w:color="auto"/>
                  </w:divBdr>
                </w:div>
                <w:div w:id="1874879426">
                  <w:marLeft w:val="0"/>
                  <w:marRight w:val="0"/>
                  <w:marTop w:val="0"/>
                  <w:marBottom w:val="0"/>
                  <w:divBdr>
                    <w:top w:val="none" w:sz="0" w:space="0" w:color="auto"/>
                    <w:left w:val="none" w:sz="0" w:space="0" w:color="auto"/>
                    <w:bottom w:val="none" w:sz="0" w:space="0" w:color="auto"/>
                    <w:right w:val="none" w:sz="0" w:space="0" w:color="auto"/>
                  </w:divBdr>
                </w:div>
                <w:div w:id="1057237701">
                  <w:marLeft w:val="0"/>
                  <w:marRight w:val="0"/>
                  <w:marTop w:val="0"/>
                  <w:marBottom w:val="0"/>
                  <w:divBdr>
                    <w:top w:val="none" w:sz="0" w:space="0" w:color="auto"/>
                    <w:left w:val="none" w:sz="0" w:space="0" w:color="auto"/>
                    <w:bottom w:val="none" w:sz="0" w:space="0" w:color="auto"/>
                    <w:right w:val="none" w:sz="0" w:space="0" w:color="auto"/>
                  </w:divBdr>
                </w:div>
                <w:div w:id="1507669394">
                  <w:marLeft w:val="0"/>
                  <w:marRight w:val="0"/>
                  <w:marTop w:val="0"/>
                  <w:marBottom w:val="0"/>
                  <w:divBdr>
                    <w:top w:val="none" w:sz="0" w:space="0" w:color="auto"/>
                    <w:left w:val="none" w:sz="0" w:space="0" w:color="auto"/>
                    <w:bottom w:val="none" w:sz="0" w:space="0" w:color="auto"/>
                    <w:right w:val="none" w:sz="0" w:space="0" w:color="auto"/>
                  </w:divBdr>
                </w:div>
                <w:div w:id="737363301">
                  <w:marLeft w:val="0"/>
                  <w:marRight w:val="0"/>
                  <w:marTop w:val="0"/>
                  <w:marBottom w:val="0"/>
                  <w:divBdr>
                    <w:top w:val="none" w:sz="0" w:space="0" w:color="auto"/>
                    <w:left w:val="none" w:sz="0" w:space="0" w:color="auto"/>
                    <w:bottom w:val="none" w:sz="0" w:space="0" w:color="auto"/>
                    <w:right w:val="none" w:sz="0" w:space="0" w:color="auto"/>
                  </w:divBdr>
                </w:div>
                <w:div w:id="1509297655">
                  <w:marLeft w:val="0"/>
                  <w:marRight w:val="0"/>
                  <w:marTop w:val="0"/>
                  <w:marBottom w:val="0"/>
                  <w:divBdr>
                    <w:top w:val="none" w:sz="0" w:space="0" w:color="auto"/>
                    <w:left w:val="none" w:sz="0" w:space="0" w:color="auto"/>
                    <w:bottom w:val="none" w:sz="0" w:space="0" w:color="auto"/>
                    <w:right w:val="none" w:sz="0" w:space="0" w:color="auto"/>
                  </w:divBdr>
                </w:div>
                <w:div w:id="1408501011">
                  <w:marLeft w:val="0"/>
                  <w:marRight w:val="0"/>
                  <w:marTop w:val="0"/>
                  <w:marBottom w:val="0"/>
                  <w:divBdr>
                    <w:top w:val="none" w:sz="0" w:space="0" w:color="auto"/>
                    <w:left w:val="none" w:sz="0" w:space="0" w:color="auto"/>
                    <w:bottom w:val="none" w:sz="0" w:space="0" w:color="auto"/>
                    <w:right w:val="none" w:sz="0" w:space="0" w:color="auto"/>
                  </w:divBdr>
                </w:div>
                <w:div w:id="1041974813">
                  <w:marLeft w:val="0"/>
                  <w:marRight w:val="0"/>
                  <w:marTop w:val="0"/>
                  <w:marBottom w:val="0"/>
                  <w:divBdr>
                    <w:top w:val="none" w:sz="0" w:space="0" w:color="auto"/>
                    <w:left w:val="none" w:sz="0" w:space="0" w:color="auto"/>
                    <w:bottom w:val="none" w:sz="0" w:space="0" w:color="auto"/>
                    <w:right w:val="none" w:sz="0" w:space="0" w:color="auto"/>
                  </w:divBdr>
                </w:div>
                <w:div w:id="1570505310">
                  <w:marLeft w:val="0"/>
                  <w:marRight w:val="0"/>
                  <w:marTop w:val="0"/>
                  <w:marBottom w:val="0"/>
                  <w:divBdr>
                    <w:top w:val="none" w:sz="0" w:space="0" w:color="auto"/>
                    <w:left w:val="none" w:sz="0" w:space="0" w:color="auto"/>
                    <w:bottom w:val="none" w:sz="0" w:space="0" w:color="auto"/>
                    <w:right w:val="none" w:sz="0" w:space="0" w:color="auto"/>
                  </w:divBdr>
                </w:div>
                <w:div w:id="1414082474">
                  <w:marLeft w:val="0"/>
                  <w:marRight w:val="0"/>
                  <w:marTop w:val="0"/>
                  <w:marBottom w:val="0"/>
                  <w:divBdr>
                    <w:top w:val="none" w:sz="0" w:space="0" w:color="auto"/>
                    <w:left w:val="none" w:sz="0" w:space="0" w:color="auto"/>
                    <w:bottom w:val="none" w:sz="0" w:space="0" w:color="auto"/>
                    <w:right w:val="none" w:sz="0" w:space="0" w:color="auto"/>
                  </w:divBdr>
                </w:div>
              </w:divsChild>
            </w:div>
            <w:div w:id="1231888292">
              <w:marLeft w:val="0"/>
              <w:marRight w:val="0"/>
              <w:marTop w:val="0"/>
              <w:marBottom w:val="0"/>
              <w:divBdr>
                <w:top w:val="none" w:sz="0" w:space="0" w:color="auto"/>
                <w:left w:val="none" w:sz="0" w:space="0" w:color="auto"/>
                <w:bottom w:val="none" w:sz="0" w:space="0" w:color="auto"/>
                <w:right w:val="none" w:sz="0" w:space="0" w:color="auto"/>
              </w:divBdr>
            </w:div>
            <w:div w:id="1544756887">
              <w:marLeft w:val="0"/>
              <w:marRight w:val="0"/>
              <w:marTop w:val="0"/>
              <w:marBottom w:val="0"/>
              <w:divBdr>
                <w:top w:val="none" w:sz="0" w:space="0" w:color="auto"/>
                <w:left w:val="none" w:sz="0" w:space="0" w:color="auto"/>
                <w:bottom w:val="none" w:sz="0" w:space="0" w:color="auto"/>
                <w:right w:val="none" w:sz="0" w:space="0" w:color="auto"/>
              </w:divBdr>
            </w:div>
            <w:div w:id="544368445">
              <w:marLeft w:val="0"/>
              <w:marRight w:val="0"/>
              <w:marTop w:val="0"/>
              <w:marBottom w:val="0"/>
              <w:divBdr>
                <w:top w:val="none" w:sz="0" w:space="0" w:color="auto"/>
                <w:left w:val="none" w:sz="0" w:space="0" w:color="auto"/>
                <w:bottom w:val="none" w:sz="0" w:space="0" w:color="auto"/>
                <w:right w:val="none" w:sz="0" w:space="0" w:color="auto"/>
              </w:divBdr>
            </w:div>
          </w:divsChild>
        </w:div>
        <w:div w:id="575289792">
          <w:marLeft w:val="0"/>
          <w:marRight w:val="0"/>
          <w:marTop w:val="0"/>
          <w:marBottom w:val="0"/>
          <w:divBdr>
            <w:top w:val="dashed" w:sz="6" w:space="8" w:color="C1C1C1"/>
            <w:left w:val="dashed" w:sz="6" w:space="8" w:color="C1C1C1"/>
            <w:bottom w:val="dashed" w:sz="6" w:space="8" w:color="C1C1C1"/>
            <w:right w:val="dashed" w:sz="6" w:space="8" w:color="C1C1C1"/>
          </w:divBdr>
          <w:divsChild>
            <w:div w:id="1751075426">
              <w:marLeft w:val="0"/>
              <w:marRight w:val="0"/>
              <w:marTop w:val="0"/>
              <w:marBottom w:val="0"/>
              <w:divBdr>
                <w:top w:val="none" w:sz="0" w:space="0" w:color="auto"/>
                <w:left w:val="none" w:sz="0" w:space="0" w:color="auto"/>
                <w:bottom w:val="none" w:sz="0" w:space="0" w:color="auto"/>
                <w:right w:val="none" w:sz="0" w:space="0" w:color="auto"/>
              </w:divBdr>
            </w:div>
            <w:div w:id="913667032">
              <w:marLeft w:val="0"/>
              <w:marRight w:val="0"/>
              <w:marTop w:val="0"/>
              <w:marBottom w:val="0"/>
              <w:divBdr>
                <w:top w:val="none" w:sz="0" w:space="0" w:color="auto"/>
                <w:left w:val="none" w:sz="0" w:space="0" w:color="auto"/>
                <w:bottom w:val="none" w:sz="0" w:space="0" w:color="auto"/>
                <w:right w:val="none" w:sz="0" w:space="0" w:color="auto"/>
              </w:divBdr>
            </w:div>
            <w:div w:id="1228568515">
              <w:marLeft w:val="0"/>
              <w:marRight w:val="0"/>
              <w:marTop w:val="0"/>
              <w:marBottom w:val="0"/>
              <w:divBdr>
                <w:top w:val="none" w:sz="0" w:space="0" w:color="auto"/>
                <w:left w:val="none" w:sz="0" w:space="0" w:color="auto"/>
                <w:bottom w:val="none" w:sz="0" w:space="0" w:color="auto"/>
                <w:right w:val="none" w:sz="0" w:space="0" w:color="auto"/>
              </w:divBdr>
            </w:div>
          </w:divsChild>
        </w:div>
        <w:div w:id="1171719315">
          <w:marLeft w:val="0"/>
          <w:marRight w:val="0"/>
          <w:marTop w:val="0"/>
          <w:marBottom w:val="0"/>
          <w:divBdr>
            <w:top w:val="none" w:sz="0" w:space="0" w:color="auto"/>
            <w:left w:val="none" w:sz="0" w:space="0" w:color="auto"/>
            <w:bottom w:val="none" w:sz="0" w:space="0" w:color="auto"/>
            <w:right w:val="none" w:sz="0" w:space="0" w:color="auto"/>
          </w:divBdr>
          <w:divsChild>
            <w:div w:id="291332747">
              <w:marLeft w:val="0"/>
              <w:marRight w:val="0"/>
              <w:marTop w:val="0"/>
              <w:marBottom w:val="0"/>
              <w:divBdr>
                <w:top w:val="none" w:sz="0" w:space="0" w:color="auto"/>
                <w:left w:val="none" w:sz="0" w:space="0" w:color="auto"/>
                <w:bottom w:val="none" w:sz="0" w:space="0" w:color="auto"/>
                <w:right w:val="none" w:sz="0" w:space="0" w:color="auto"/>
              </w:divBdr>
            </w:div>
            <w:div w:id="512260590">
              <w:marLeft w:val="0"/>
              <w:marRight w:val="0"/>
              <w:marTop w:val="0"/>
              <w:marBottom w:val="0"/>
              <w:divBdr>
                <w:top w:val="none" w:sz="0" w:space="0" w:color="auto"/>
                <w:left w:val="none" w:sz="0" w:space="0" w:color="auto"/>
                <w:bottom w:val="none" w:sz="0" w:space="0" w:color="auto"/>
                <w:right w:val="none" w:sz="0" w:space="0" w:color="auto"/>
              </w:divBdr>
            </w:div>
            <w:div w:id="1229346003">
              <w:marLeft w:val="0"/>
              <w:marRight w:val="0"/>
              <w:marTop w:val="0"/>
              <w:marBottom w:val="0"/>
              <w:divBdr>
                <w:top w:val="none" w:sz="0" w:space="0" w:color="auto"/>
                <w:left w:val="none" w:sz="0" w:space="0" w:color="auto"/>
                <w:bottom w:val="none" w:sz="0" w:space="0" w:color="auto"/>
                <w:right w:val="none" w:sz="0" w:space="0" w:color="auto"/>
              </w:divBdr>
            </w:div>
          </w:divsChild>
        </w:div>
        <w:div w:id="396709296">
          <w:marLeft w:val="0"/>
          <w:marRight w:val="0"/>
          <w:marTop w:val="0"/>
          <w:marBottom w:val="0"/>
          <w:divBdr>
            <w:top w:val="none" w:sz="0" w:space="0" w:color="auto"/>
            <w:left w:val="none" w:sz="0" w:space="0" w:color="auto"/>
            <w:bottom w:val="none" w:sz="0" w:space="0" w:color="auto"/>
            <w:right w:val="none" w:sz="0" w:space="0" w:color="auto"/>
          </w:divBdr>
        </w:div>
        <w:div w:id="1767843268">
          <w:marLeft w:val="0"/>
          <w:marRight w:val="0"/>
          <w:marTop w:val="0"/>
          <w:marBottom w:val="0"/>
          <w:divBdr>
            <w:top w:val="none" w:sz="0" w:space="0" w:color="auto"/>
            <w:left w:val="none" w:sz="0" w:space="0" w:color="auto"/>
            <w:bottom w:val="none" w:sz="0" w:space="0" w:color="auto"/>
            <w:right w:val="none" w:sz="0" w:space="0" w:color="auto"/>
          </w:divBdr>
        </w:div>
        <w:div w:id="953173672">
          <w:marLeft w:val="0"/>
          <w:marRight w:val="0"/>
          <w:marTop w:val="0"/>
          <w:marBottom w:val="0"/>
          <w:divBdr>
            <w:top w:val="none" w:sz="0" w:space="0" w:color="auto"/>
            <w:left w:val="none" w:sz="0" w:space="0" w:color="auto"/>
            <w:bottom w:val="none" w:sz="0" w:space="0" w:color="auto"/>
            <w:right w:val="none" w:sz="0" w:space="0" w:color="auto"/>
          </w:divBdr>
          <w:divsChild>
            <w:div w:id="1567300210">
              <w:marLeft w:val="0"/>
              <w:marRight w:val="0"/>
              <w:marTop w:val="0"/>
              <w:marBottom w:val="0"/>
              <w:divBdr>
                <w:top w:val="none" w:sz="0" w:space="0" w:color="auto"/>
                <w:left w:val="none" w:sz="0" w:space="0" w:color="auto"/>
                <w:bottom w:val="none" w:sz="0" w:space="0" w:color="auto"/>
                <w:right w:val="none" w:sz="0" w:space="0" w:color="auto"/>
              </w:divBdr>
            </w:div>
            <w:div w:id="2116779810">
              <w:marLeft w:val="0"/>
              <w:marRight w:val="0"/>
              <w:marTop w:val="0"/>
              <w:marBottom w:val="0"/>
              <w:divBdr>
                <w:top w:val="none" w:sz="0" w:space="0" w:color="auto"/>
                <w:left w:val="none" w:sz="0" w:space="0" w:color="auto"/>
                <w:bottom w:val="none" w:sz="0" w:space="0" w:color="auto"/>
                <w:right w:val="none" w:sz="0" w:space="0" w:color="auto"/>
              </w:divBdr>
              <w:divsChild>
                <w:div w:id="201865282">
                  <w:marLeft w:val="0"/>
                  <w:marRight w:val="0"/>
                  <w:marTop w:val="0"/>
                  <w:marBottom w:val="0"/>
                  <w:divBdr>
                    <w:top w:val="none" w:sz="0" w:space="0" w:color="auto"/>
                    <w:left w:val="none" w:sz="0" w:space="0" w:color="auto"/>
                    <w:bottom w:val="none" w:sz="0" w:space="0" w:color="auto"/>
                    <w:right w:val="none" w:sz="0" w:space="0" w:color="auto"/>
                  </w:divBdr>
                </w:div>
                <w:div w:id="1129009440">
                  <w:marLeft w:val="0"/>
                  <w:marRight w:val="0"/>
                  <w:marTop w:val="0"/>
                  <w:marBottom w:val="0"/>
                  <w:divBdr>
                    <w:top w:val="none" w:sz="0" w:space="0" w:color="auto"/>
                    <w:left w:val="none" w:sz="0" w:space="0" w:color="auto"/>
                    <w:bottom w:val="none" w:sz="0" w:space="0" w:color="auto"/>
                    <w:right w:val="none" w:sz="0" w:space="0" w:color="auto"/>
                  </w:divBdr>
                </w:div>
                <w:div w:id="789324839">
                  <w:marLeft w:val="0"/>
                  <w:marRight w:val="0"/>
                  <w:marTop w:val="0"/>
                  <w:marBottom w:val="0"/>
                  <w:divBdr>
                    <w:top w:val="dashed" w:sz="6" w:space="8" w:color="C1C1C1"/>
                    <w:left w:val="dashed" w:sz="6" w:space="8" w:color="C1C1C1"/>
                    <w:bottom w:val="dashed" w:sz="6" w:space="8" w:color="C1C1C1"/>
                    <w:right w:val="dashed" w:sz="6" w:space="8" w:color="C1C1C1"/>
                  </w:divBdr>
                  <w:divsChild>
                    <w:div w:id="1207062819">
                      <w:marLeft w:val="0"/>
                      <w:marRight w:val="0"/>
                      <w:marTop w:val="0"/>
                      <w:marBottom w:val="0"/>
                      <w:divBdr>
                        <w:top w:val="none" w:sz="0" w:space="0" w:color="auto"/>
                        <w:left w:val="none" w:sz="0" w:space="0" w:color="auto"/>
                        <w:bottom w:val="none" w:sz="0" w:space="0" w:color="auto"/>
                        <w:right w:val="none" w:sz="0" w:space="0" w:color="auto"/>
                      </w:divBdr>
                    </w:div>
                    <w:div w:id="955211490">
                      <w:marLeft w:val="0"/>
                      <w:marRight w:val="0"/>
                      <w:marTop w:val="0"/>
                      <w:marBottom w:val="0"/>
                      <w:divBdr>
                        <w:top w:val="none" w:sz="0" w:space="0" w:color="auto"/>
                        <w:left w:val="none" w:sz="0" w:space="0" w:color="auto"/>
                        <w:bottom w:val="none" w:sz="0" w:space="0" w:color="auto"/>
                        <w:right w:val="none" w:sz="0" w:space="0" w:color="auto"/>
                      </w:divBdr>
                    </w:div>
                    <w:div w:id="858661083">
                      <w:marLeft w:val="0"/>
                      <w:marRight w:val="0"/>
                      <w:marTop w:val="0"/>
                      <w:marBottom w:val="0"/>
                      <w:divBdr>
                        <w:top w:val="none" w:sz="0" w:space="0" w:color="auto"/>
                        <w:left w:val="none" w:sz="0" w:space="0" w:color="auto"/>
                        <w:bottom w:val="none" w:sz="0" w:space="0" w:color="auto"/>
                        <w:right w:val="none" w:sz="0" w:space="0" w:color="auto"/>
                      </w:divBdr>
                    </w:div>
                    <w:div w:id="196380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3652">
              <w:marLeft w:val="0"/>
              <w:marRight w:val="0"/>
              <w:marTop w:val="0"/>
              <w:marBottom w:val="0"/>
              <w:divBdr>
                <w:top w:val="none" w:sz="0" w:space="0" w:color="auto"/>
                <w:left w:val="none" w:sz="0" w:space="0" w:color="auto"/>
                <w:bottom w:val="none" w:sz="0" w:space="0" w:color="auto"/>
                <w:right w:val="none" w:sz="0" w:space="0" w:color="auto"/>
              </w:divBdr>
            </w:div>
            <w:div w:id="678044874">
              <w:marLeft w:val="0"/>
              <w:marRight w:val="0"/>
              <w:marTop w:val="0"/>
              <w:marBottom w:val="0"/>
              <w:divBdr>
                <w:top w:val="none" w:sz="0" w:space="0" w:color="auto"/>
                <w:left w:val="none" w:sz="0" w:space="0" w:color="auto"/>
                <w:bottom w:val="none" w:sz="0" w:space="0" w:color="auto"/>
                <w:right w:val="none" w:sz="0" w:space="0" w:color="auto"/>
              </w:divBdr>
            </w:div>
            <w:div w:id="1331325742">
              <w:marLeft w:val="0"/>
              <w:marRight w:val="0"/>
              <w:marTop w:val="0"/>
              <w:marBottom w:val="0"/>
              <w:divBdr>
                <w:top w:val="dashed" w:sz="6" w:space="8" w:color="C1C1C1"/>
                <w:left w:val="dashed" w:sz="6" w:space="8" w:color="C1C1C1"/>
                <w:bottom w:val="dashed" w:sz="6" w:space="8" w:color="C1C1C1"/>
                <w:right w:val="dashed" w:sz="6" w:space="8" w:color="C1C1C1"/>
              </w:divBdr>
              <w:divsChild>
                <w:div w:id="1688289064">
                  <w:marLeft w:val="0"/>
                  <w:marRight w:val="0"/>
                  <w:marTop w:val="0"/>
                  <w:marBottom w:val="0"/>
                  <w:divBdr>
                    <w:top w:val="none" w:sz="0" w:space="0" w:color="auto"/>
                    <w:left w:val="none" w:sz="0" w:space="0" w:color="auto"/>
                    <w:bottom w:val="none" w:sz="0" w:space="0" w:color="auto"/>
                    <w:right w:val="none" w:sz="0" w:space="0" w:color="auto"/>
                  </w:divBdr>
                </w:div>
                <w:div w:id="1911573915">
                  <w:marLeft w:val="0"/>
                  <w:marRight w:val="0"/>
                  <w:marTop w:val="0"/>
                  <w:marBottom w:val="0"/>
                  <w:divBdr>
                    <w:top w:val="none" w:sz="0" w:space="0" w:color="auto"/>
                    <w:left w:val="none" w:sz="0" w:space="0" w:color="auto"/>
                    <w:bottom w:val="none" w:sz="0" w:space="0" w:color="auto"/>
                    <w:right w:val="none" w:sz="0" w:space="0" w:color="auto"/>
                  </w:divBdr>
                </w:div>
                <w:div w:id="1629312312">
                  <w:marLeft w:val="0"/>
                  <w:marRight w:val="0"/>
                  <w:marTop w:val="0"/>
                  <w:marBottom w:val="0"/>
                  <w:divBdr>
                    <w:top w:val="none" w:sz="0" w:space="0" w:color="auto"/>
                    <w:left w:val="none" w:sz="0" w:space="0" w:color="auto"/>
                    <w:bottom w:val="none" w:sz="0" w:space="0" w:color="auto"/>
                    <w:right w:val="none" w:sz="0" w:space="0" w:color="auto"/>
                  </w:divBdr>
                </w:div>
                <w:div w:id="1834293282">
                  <w:marLeft w:val="0"/>
                  <w:marRight w:val="0"/>
                  <w:marTop w:val="0"/>
                  <w:marBottom w:val="0"/>
                  <w:divBdr>
                    <w:top w:val="none" w:sz="0" w:space="0" w:color="auto"/>
                    <w:left w:val="none" w:sz="0" w:space="0" w:color="auto"/>
                    <w:bottom w:val="none" w:sz="0" w:space="0" w:color="auto"/>
                    <w:right w:val="none" w:sz="0" w:space="0" w:color="auto"/>
                  </w:divBdr>
                  <w:divsChild>
                    <w:div w:id="1431320212">
                      <w:marLeft w:val="0"/>
                      <w:marRight w:val="0"/>
                      <w:marTop w:val="0"/>
                      <w:marBottom w:val="0"/>
                      <w:divBdr>
                        <w:top w:val="none" w:sz="0" w:space="0" w:color="auto"/>
                        <w:left w:val="none" w:sz="0" w:space="0" w:color="auto"/>
                        <w:bottom w:val="none" w:sz="0" w:space="0" w:color="auto"/>
                        <w:right w:val="none" w:sz="0" w:space="0" w:color="auto"/>
                      </w:divBdr>
                    </w:div>
                    <w:div w:id="1400715706">
                      <w:marLeft w:val="0"/>
                      <w:marRight w:val="0"/>
                      <w:marTop w:val="0"/>
                      <w:marBottom w:val="0"/>
                      <w:divBdr>
                        <w:top w:val="none" w:sz="0" w:space="0" w:color="auto"/>
                        <w:left w:val="none" w:sz="0" w:space="0" w:color="auto"/>
                        <w:bottom w:val="none" w:sz="0" w:space="0" w:color="auto"/>
                        <w:right w:val="none" w:sz="0" w:space="0" w:color="auto"/>
                      </w:divBdr>
                    </w:div>
                    <w:div w:id="719323996">
                      <w:marLeft w:val="0"/>
                      <w:marRight w:val="0"/>
                      <w:marTop w:val="0"/>
                      <w:marBottom w:val="0"/>
                      <w:divBdr>
                        <w:top w:val="none" w:sz="0" w:space="0" w:color="auto"/>
                        <w:left w:val="none" w:sz="0" w:space="0" w:color="auto"/>
                        <w:bottom w:val="none" w:sz="0" w:space="0" w:color="auto"/>
                        <w:right w:val="none" w:sz="0" w:space="0" w:color="auto"/>
                      </w:divBdr>
                    </w:div>
                    <w:div w:id="1592277908">
                      <w:marLeft w:val="0"/>
                      <w:marRight w:val="0"/>
                      <w:marTop w:val="0"/>
                      <w:marBottom w:val="0"/>
                      <w:divBdr>
                        <w:top w:val="none" w:sz="0" w:space="0" w:color="auto"/>
                        <w:left w:val="none" w:sz="0" w:space="0" w:color="auto"/>
                        <w:bottom w:val="none" w:sz="0" w:space="0" w:color="auto"/>
                        <w:right w:val="none" w:sz="0" w:space="0" w:color="auto"/>
                      </w:divBdr>
                    </w:div>
                    <w:div w:id="695741202">
                      <w:marLeft w:val="0"/>
                      <w:marRight w:val="0"/>
                      <w:marTop w:val="0"/>
                      <w:marBottom w:val="0"/>
                      <w:divBdr>
                        <w:top w:val="none" w:sz="0" w:space="0" w:color="auto"/>
                        <w:left w:val="none" w:sz="0" w:space="0" w:color="auto"/>
                        <w:bottom w:val="none" w:sz="0" w:space="0" w:color="auto"/>
                        <w:right w:val="none" w:sz="0" w:space="0" w:color="auto"/>
                      </w:divBdr>
                    </w:div>
                    <w:div w:id="1860318509">
                      <w:marLeft w:val="0"/>
                      <w:marRight w:val="0"/>
                      <w:marTop w:val="0"/>
                      <w:marBottom w:val="0"/>
                      <w:divBdr>
                        <w:top w:val="none" w:sz="0" w:space="0" w:color="auto"/>
                        <w:left w:val="none" w:sz="0" w:space="0" w:color="auto"/>
                        <w:bottom w:val="none" w:sz="0" w:space="0" w:color="auto"/>
                        <w:right w:val="none" w:sz="0" w:space="0" w:color="auto"/>
                      </w:divBdr>
                    </w:div>
                    <w:div w:id="477113023">
                      <w:marLeft w:val="0"/>
                      <w:marRight w:val="0"/>
                      <w:marTop w:val="0"/>
                      <w:marBottom w:val="0"/>
                      <w:divBdr>
                        <w:top w:val="none" w:sz="0" w:space="0" w:color="auto"/>
                        <w:left w:val="none" w:sz="0" w:space="0" w:color="auto"/>
                        <w:bottom w:val="none" w:sz="0" w:space="0" w:color="auto"/>
                        <w:right w:val="none" w:sz="0" w:space="0" w:color="auto"/>
                      </w:divBdr>
                    </w:div>
                    <w:div w:id="2041468490">
                      <w:marLeft w:val="0"/>
                      <w:marRight w:val="0"/>
                      <w:marTop w:val="0"/>
                      <w:marBottom w:val="0"/>
                      <w:divBdr>
                        <w:top w:val="none" w:sz="0" w:space="0" w:color="auto"/>
                        <w:left w:val="none" w:sz="0" w:space="0" w:color="auto"/>
                        <w:bottom w:val="none" w:sz="0" w:space="0" w:color="auto"/>
                        <w:right w:val="none" w:sz="0" w:space="0" w:color="auto"/>
                      </w:divBdr>
                    </w:div>
                    <w:div w:id="1954943303">
                      <w:marLeft w:val="0"/>
                      <w:marRight w:val="0"/>
                      <w:marTop w:val="0"/>
                      <w:marBottom w:val="0"/>
                      <w:divBdr>
                        <w:top w:val="none" w:sz="0" w:space="0" w:color="auto"/>
                        <w:left w:val="none" w:sz="0" w:space="0" w:color="auto"/>
                        <w:bottom w:val="none" w:sz="0" w:space="0" w:color="auto"/>
                        <w:right w:val="none" w:sz="0" w:space="0" w:color="auto"/>
                      </w:divBdr>
                    </w:div>
                    <w:div w:id="1680152904">
                      <w:marLeft w:val="0"/>
                      <w:marRight w:val="0"/>
                      <w:marTop w:val="0"/>
                      <w:marBottom w:val="0"/>
                      <w:divBdr>
                        <w:top w:val="none" w:sz="0" w:space="0" w:color="auto"/>
                        <w:left w:val="none" w:sz="0" w:space="0" w:color="auto"/>
                        <w:bottom w:val="none" w:sz="0" w:space="0" w:color="auto"/>
                        <w:right w:val="none" w:sz="0" w:space="0" w:color="auto"/>
                      </w:divBdr>
                    </w:div>
                  </w:divsChild>
                </w:div>
                <w:div w:id="1788739959">
                  <w:marLeft w:val="0"/>
                  <w:marRight w:val="0"/>
                  <w:marTop w:val="0"/>
                  <w:marBottom w:val="0"/>
                  <w:divBdr>
                    <w:top w:val="none" w:sz="0" w:space="0" w:color="auto"/>
                    <w:left w:val="none" w:sz="0" w:space="0" w:color="auto"/>
                    <w:bottom w:val="none" w:sz="0" w:space="0" w:color="auto"/>
                    <w:right w:val="none" w:sz="0" w:space="0" w:color="auto"/>
                  </w:divBdr>
                </w:div>
                <w:div w:id="693385862">
                  <w:marLeft w:val="0"/>
                  <w:marRight w:val="0"/>
                  <w:marTop w:val="0"/>
                  <w:marBottom w:val="0"/>
                  <w:divBdr>
                    <w:top w:val="none" w:sz="0" w:space="0" w:color="auto"/>
                    <w:left w:val="none" w:sz="0" w:space="0" w:color="auto"/>
                    <w:bottom w:val="none" w:sz="0" w:space="0" w:color="auto"/>
                    <w:right w:val="none" w:sz="0" w:space="0" w:color="auto"/>
                  </w:divBdr>
                </w:div>
                <w:div w:id="977951285">
                  <w:marLeft w:val="0"/>
                  <w:marRight w:val="0"/>
                  <w:marTop w:val="0"/>
                  <w:marBottom w:val="0"/>
                  <w:divBdr>
                    <w:top w:val="none" w:sz="0" w:space="0" w:color="auto"/>
                    <w:left w:val="none" w:sz="0" w:space="0" w:color="auto"/>
                    <w:bottom w:val="none" w:sz="0" w:space="0" w:color="auto"/>
                    <w:right w:val="none" w:sz="0" w:space="0" w:color="auto"/>
                  </w:divBdr>
                </w:div>
              </w:divsChild>
            </w:div>
            <w:div w:id="2014532918">
              <w:marLeft w:val="0"/>
              <w:marRight w:val="0"/>
              <w:marTop w:val="0"/>
              <w:marBottom w:val="0"/>
              <w:divBdr>
                <w:top w:val="none" w:sz="0" w:space="0" w:color="auto"/>
                <w:left w:val="none" w:sz="0" w:space="0" w:color="auto"/>
                <w:bottom w:val="none" w:sz="0" w:space="0" w:color="auto"/>
                <w:right w:val="none" w:sz="0" w:space="0" w:color="auto"/>
              </w:divBdr>
            </w:div>
            <w:div w:id="1523665983">
              <w:marLeft w:val="0"/>
              <w:marRight w:val="0"/>
              <w:marTop w:val="0"/>
              <w:marBottom w:val="0"/>
              <w:divBdr>
                <w:top w:val="none" w:sz="0" w:space="0" w:color="auto"/>
                <w:left w:val="none" w:sz="0" w:space="0" w:color="auto"/>
                <w:bottom w:val="none" w:sz="0" w:space="0" w:color="auto"/>
                <w:right w:val="none" w:sz="0" w:space="0" w:color="auto"/>
              </w:divBdr>
              <w:divsChild>
                <w:div w:id="566497453">
                  <w:marLeft w:val="0"/>
                  <w:marRight w:val="0"/>
                  <w:marTop w:val="0"/>
                  <w:marBottom w:val="0"/>
                  <w:divBdr>
                    <w:top w:val="none" w:sz="0" w:space="0" w:color="auto"/>
                    <w:left w:val="none" w:sz="0" w:space="0" w:color="auto"/>
                    <w:bottom w:val="none" w:sz="0" w:space="0" w:color="auto"/>
                    <w:right w:val="none" w:sz="0" w:space="0" w:color="auto"/>
                  </w:divBdr>
                </w:div>
                <w:div w:id="1379432456">
                  <w:marLeft w:val="0"/>
                  <w:marRight w:val="0"/>
                  <w:marTop w:val="0"/>
                  <w:marBottom w:val="0"/>
                  <w:divBdr>
                    <w:top w:val="none" w:sz="0" w:space="0" w:color="auto"/>
                    <w:left w:val="none" w:sz="0" w:space="0" w:color="auto"/>
                    <w:bottom w:val="none" w:sz="0" w:space="0" w:color="auto"/>
                    <w:right w:val="none" w:sz="0" w:space="0" w:color="auto"/>
                  </w:divBdr>
                </w:div>
                <w:div w:id="1718121901">
                  <w:marLeft w:val="0"/>
                  <w:marRight w:val="0"/>
                  <w:marTop w:val="0"/>
                  <w:marBottom w:val="0"/>
                  <w:divBdr>
                    <w:top w:val="dashed" w:sz="6" w:space="8" w:color="C1C1C1"/>
                    <w:left w:val="dashed" w:sz="6" w:space="8" w:color="C1C1C1"/>
                    <w:bottom w:val="dashed" w:sz="6" w:space="8" w:color="C1C1C1"/>
                    <w:right w:val="dashed" w:sz="6" w:space="8" w:color="C1C1C1"/>
                  </w:divBdr>
                  <w:divsChild>
                    <w:div w:id="1943370667">
                      <w:marLeft w:val="0"/>
                      <w:marRight w:val="0"/>
                      <w:marTop w:val="0"/>
                      <w:marBottom w:val="0"/>
                      <w:divBdr>
                        <w:top w:val="none" w:sz="0" w:space="0" w:color="auto"/>
                        <w:left w:val="none" w:sz="0" w:space="0" w:color="auto"/>
                        <w:bottom w:val="none" w:sz="0" w:space="0" w:color="auto"/>
                        <w:right w:val="none" w:sz="0" w:space="0" w:color="auto"/>
                      </w:divBdr>
                    </w:div>
                    <w:div w:id="147013860">
                      <w:marLeft w:val="0"/>
                      <w:marRight w:val="0"/>
                      <w:marTop w:val="0"/>
                      <w:marBottom w:val="0"/>
                      <w:divBdr>
                        <w:top w:val="none" w:sz="0" w:space="0" w:color="auto"/>
                        <w:left w:val="none" w:sz="0" w:space="0" w:color="auto"/>
                        <w:bottom w:val="none" w:sz="0" w:space="0" w:color="auto"/>
                        <w:right w:val="none" w:sz="0" w:space="0" w:color="auto"/>
                      </w:divBdr>
                    </w:div>
                    <w:div w:id="175119885">
                      <w:marLeft w:val="0"/>
                      <w:marRight w:val="0"/>
                      <w:marTop w:val="0"/>
                      <w:marBottom w:val="0"/>
                      <w:divBdr>
                        <w:top w:val="none" w:sz="0" w:space="0" w:color="auto"/>
                        <w:left w:val="none" w:sz="0" w:space="0" w:color="auto"/>
                        <w:bottom w:val="none" w:sz="0" w:space="0" w:color="auto"/>
                        <w:right w:val="none" w:sz="0" w:space="0" w:color="auto"/>
                      </w:divBdr>
                    </w:div>
                    <w:div w:id="1561017230">
                      <w:marLeft w:val="0"/>
                      <w:marRight w:val="0"/>
                      <w:marTop w:val="0"/>
                      <w:marBottom w:val="0"/>
                      <w:divBdr>
                        <w:top w:val="none" w:sz="0" w:space="0" w:color="auto"/>
                        <w:left w:val="none" w:sz="0" w:space="0" w:color="auto"/>
                        <w:bottom w:val="none" w:sz="0" w:space="0" w:color="auto"/>
                        <w:right w:val="none" w:sz="0" w:space="0" w:color="auto"/>
                      </w:divBdr>
                    </w:div>
                    <w:div w:id="1258438547">
                      <w:marLeft w:val="0"/>
                      <w:marRight w:val="0"/>
                      <w:marTop w:val="0"/>
                      <w:marBottom w:val="0"/>
                      <w:divBdr>
                        <w:top w:val="none" w:sz="0" w:space="0" w:color="auto"/>
                        <w:left w:val="none" w:sz="0" w:space="0" w:color="auto"/>
                        <w:bottom w:val="none" w:sz="0" w:space="0" w:color="auto"/>
                        <w:right w:val="none" w:sz="0" w:space="0" w:color="auto"/>
                      </w:divBdr>
                    </w:div>
                    <w:div w:id="179200973">
                      <w:marLeft w:val="0"/>
                      <w:marRight w:val="0"/>
                      <w:marTop w:val="0"/>
                      <w:marBottom w:val="0"/>
                      <w:divBdr>
                        <w:top w:val="none" w:sz="0" w:space="0" w:color="auto"/>
                        <w:left w:val="none" w:sz="0" w:space="0" w:color="auto"/>
                        <w:bottom w:val="none" w:sz="0" w:space="0" w:color="auto"/>
                        <w:right w:val="none" w:sz="0" w:space="0" w:color="auto"/>
                      </w:divBdr>
                    </w:div>
                  </w:divsChild>
                </w:div>
                <w:div w:id="223836179">
                  <w:marLeft w:val="0"/>
                  <w:marRight w:val="0"/>
                  <w:marTop w:val="0"/>
                  <w:marBottom w:val="0"/>
                  <w:divBdr>
                    <w:top w:val="none" w:sz="0" w:space="0" w:color="auto"/>
                    <w:left w:val="none" w:sz="0" w:space="0" w:color="auto"/>
                    <w:bottom w:val="none" w:sz="0" w:space="0" w:color="auto"/>
                    <w:right w:val="none" w:sz="0" w:space="0" w:color="auto"/>
                  </w:divBdr>
                </w:div>
                <w:div w:id="742727210">
                  <w:marLeft w:val="0"/>
                  <w:marRight w:val="0"/>
                  <w:marTop w:val="0"/>
                  <w:marBottom w:val="0"/>
                  <w:divBdr>
                    <w:top w:val="none" w:sz="0" w:space="0" w:color="auto"/>
                    <w:left w:val="none" w:sz="0" w:space="0" w:color="auto"/>
                    <w:bottom w:val="none" w:sz="0" w:space="0" w:color="auto"/>
                    <w:right w:val="none" w:sz="0" w:space="0" w:color="auto"/>
                  </w:divBdr>
                </w:div>
                <w:div w:id="1664311475">
                  <w:marLeft w:val="0"/>
                  <w:marRight w:val="0"/>
                  <w:marTop w:val="0"/>
                  <w:marBottom w:val="0"/>
                  <w:divBdr>
                    <w:top w:val="none" w:sz="0" w:space="0" w:color="auto"/>
                    <w:left w:val="none" w:sz="0" w:space="0" w:color="auto"/>
                    <w:bottom w:val="none" w:sz="0" w:space="0" w:color="auto"/>
                    <w:right w:val="none" w:sz="0" w:space="0" w:color="auto"/>
                  </w:divBdr>
                  <w:divsChild>
                    <w:div w:id="1800807162">
                      <w:marLeft w:val="0"/>
                      <w:marRight w:val="0"/>
                      <w:marTop w:val="0"/>
                      <w:marBottom w:val="0"/>
                      <w:divBdr>
                        <w:top w:val="dashed" w:sz="6" w:space="8" w:color="C1C1C1"/>
                        <w:left w:val="dashed" w:sz="6" w:space="8" w:color="C1C1C1"/>
                        <w:bottom w:val="dashed" w:sz="6" w:space="8" w:color="C1C1C1"/>
                        <w:right w:val="dashed" w:sz="6" w:space="8" w:color="C1C1C1"/>
                      </w:divBdr>
                      <w:divsChild>
                        <w:div w:id="1227112234">
                          <w:marLeft w:val="0"/>
                          <w:marRight w:val="0"/>
                          <w:marTop w:val="0"/>
                          <w:marBottom w:val="0"/>
                          <w:divBdr>
                            <w:top w:val="none" w:sz="0" w:space="0" w:color="auto"/>
                            <w:left w:val="none" w:sz="0" w:space="0" w:color="auto"/>
                            <w:bottom w:val="none" w:sz="0" w:space="0" w:color="auto"/>
                            <w:right w:val="none" w:sz="0" w:space="0" w:color="auto"/>
                          </w:divBdr>
                        </w:div>
                        <w:div w:id="1171333322">
                          <w:marLeft w:val="0"/>
                          <w:marRight w:val="0"/>
                          <w:marTop w:val="0"/>
                          <w:marBottom w:val="0"/>
                          <w:divBdr>
                            <w:top w:val="none" w:sz="0" w:space="0" w:color="auto"/>
                            <w:left w:val="none" w:sz="0" w:space="0" w:color="auto"/>
                            <w:bottom w:val="none" w:sz="0" w:space="0" w:color="auto"/>
                            <w:right w:val="none" w:sz="0" w:space="0" w:color="auto"/>
                          </w:divBdr>
                        </w:div>
                        <w:div w:id="2129856784">
                          <w:marLeft w:val="0"/>
                          <w:marRight w:val="0"/>
                          <w:marTop w:val="0"/>
                          <w:marBottom w:val="0"/>
                          <w:divBdr>
                            <w:top w:val="none" w:sz="0" w:space="0" w:color="auto"/>
                            <w:left w:val="none" w:sz="0" w:space="0" w:color="auto"/>
                            <w:bottom w:val="none" w:sz="0" w:space="0" w:color="auto"/>
                            <w:right w:val="none" w:sz="0" w:space="0" w:color="auto"/>
                          </w:divBdr>
                        </w:div>
                        <w:div w:id="746461792">
                          <w:marLeft w:val="0"/>
                          <w:marRight w:val="0"/>
                          <w:marTop w:val="0"/>
                          <w:marBottom w:val="0"/>
                          <w:divBdr>
                            <w:top w:val="none" w:sz="0" w:space="0" w:color="auto"/>
                            <w:left w:val="none" w:sz="0" w:space="0" w:color="auto"/>
                            <w:bottom w:val="none" w:sz="0" w:space="0" w:color="auto"/>
                            <w:right w:val="none" w:sz="0" w:space="0" w:color="auto"/>
                          </w:divBdr>
                        </w:div>
                        <w:div w:id="1680159203">
                          <w:marLeft w:val="0"/>
                          <w:marRight w:val="0"/>
                          <w:marTop w:val="0"/>
                          <w:marBottom w:val="0"/>
                          <w:divBdr>
                            <w:top w:val="none" w:sz="0" w:space="0" w:color="auto"/>
                            <w:left w:val="none" w:sz="0" w:space="0" w:color="auto"/>
                            <w:bottom w:val="none" w:sz="0" w:space="0" w:color="auto"/>
                            <w:right w:val="none" w:sz="0" w:space="0" w:color="auto"/>
                          </w:divBdr>
                        </w:div>
                        <w:div w:id="164195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8881">
                  <w:marLeft w:val="0"/>
                  <w:marRight w:val="0"/>
                  <w:marTop w:val="0"/>
                  <w:marBottom w:val="0"/>
                  <w:divBdr>
                    <w:top w:val="none" w:sz="0" w:space="0" w:color="auto"/>
                    <w:left w:val="none" w:sz="0" w:space="0" w:color="auto"/>
                    <w:bottom w:val="none" w:sz="0" w:space="0" w:color="auto"/>
                    <w:right w:val="none" w:sz="0" w:space="0" w:color="auto"/>
                  </w:divBdr>
                </w:div>
                <w:div w:id="1802069643">
                  <w:marLeft w:val="0"/>
                  <w:marRight w:val="0"/>
                  <w:marTop w:val="0"/>
                  <w:marBottom w:val="0"/>
                  <w:divBdr>
                    <w:top w:val="none" w:sz="0" w:space="0" w:color="auto"/>
                    <w:left w:val="none" w:sz="0" w:space="0" w:color="auto"/>
                    <w:bottom w:val="none" w:sz="0" w:space="0" w:color="auto"/>
                    <w:right w:val="none" w:sz="0" w:space="0" w:color="auto"/>
                  </w:divBdr>
                </w:div>
                <w:div w:id="2045055367">
                  <w:marLeft w:val="0"/>
                  <w:marRight w:val="0"/>
                  <w:marTop w:val="0"/>
                  <w:marBottom w:val="0"/>
                  <w:divBdr>
                    <w:top w:val="none" w:sz="0" w:space="0" w:color="auto"/>
                    <w:left w:val="none" w:sz="0" w:space="0" w:color="auto"/>
                    <w:bottom w:val="none" w:sz="0" w:space="0" w:color="auto"/>
                    <w:right w:val="none" w:sz="0" w:space="0" w:color="auto"/>
                  </w:divBdr>
                </w:div>
                <w:div w:id="17141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738657">
      <w:bodyDiv w:val="1"/>
      <w:marLeft w:val="0"/>
      <w:marRight w:val="0"/>
      <w:marTop w:val="0"/>
      <w:marBottom w:val="0"/>
      <w:divBdr>
        <w:top w:val="none" w:sz="0" w:space="0" w:color="auto"/>
        <w:left w:val="none" w:sz="0" w:space="0" w:color="auto"/>
        <w:bottom w:val="none" w:sz="0" w:space="0" w:color="auto"/>
        <w:right w:val="none" w:sz="0" w:space="0" w:color="auto"/>
      </w:divBdr>
    </w:div>
    <w:div w:id="885216545">
      <w:bodyDiv w:val="1"/>
      <w:marLeft w:val="0"/>
      <w:marRight w:val="0"/>
      <w:marTop w:val="0"/>
      <w:marBottom w:val="0"/>
      <w:divBdr>
        <w:top w:val="none" w:sz="0" w:space="0" w:color="auto"/>
        <w:left w:val="none" w:sz="0" w:space="0" w:color="auto"/>
        <w:bottom w:val="none" w:sz="0" w:space="0" w:color="auto"/>
        <w:right w:val="none" w:sz="0" w:space="0" w:color="auto"/>
      </w:divBdr>
      <w:divsChild>
        <w:div w:id="1793674022">
          <w:marLeft w:val="0"/>
          <w:marRight w:val="0"/>
          <w:marTop w:val="0"/>
          <w:marBottom w:val="0"/>
          <w:divBdr>
            <w:top w:val="dashed" w:sz="6" w:space="8" w:color="79A5E4"/>
            <w:left w:val="dashed" w:sz="6" w:space="8" w:color="79A5E4"/>
            <w:bottom w:val="dashed" w:sz="6" w:space="8" w:color="79A5E4"/>
            <w:right w:val="dashed" w:sz="6" w:space="8" w:color="79A5E4"/>
          </w:divBdr>
        </w:div>
        <w:div w:id="250312280">
          <w:marLeft w:val="0"/>
          <w:marRight w:val="0"/>
          <w:marTop w:val="0"/>
          <w:marBottom w:val="0"/>
          <w:divBdr>
            <w:top w:val="dashed" w:sz="6" w:space="8" w:color="79A5E4"/>
            <w:left w:val="dashed" w:sz="6" w:space="8" w:color="79A5E4"/>
            <w:bottom w:val="dashed" w:sz="6" w:space="8" w:color="79A5E4"/>
            <w:right w:val="dashed" w:sz="6" w:space="8" w:color="79A5E4"/>
          </w:divBdr>
        </w:div>
      </w:divsChild>
    </w:div>
    <w:div w:id="950867499">
      <w:bodyDiv w:val="1"/>
      <w:marLeft w:val="0"/>
      <w:marRight w:val="0"/>
      <w:marTop w:val="0"/>
      <w:marBottom w:val="0"/>
      <w:divBdr>
        <w:top w:val="none" w:sz="0" w:space="0" w:color="auto"/>
        <w:left w:val="none" w:sz="0" w:space="0" w:color="auto"/>
        <w:bottom w:val="none" w:sz="0" w:space="0" w:color="auto"/>
        <w:right w:val="none" w:sz="0" w:space="0" w:color="auto"/>
      </w:divBdr>
    </w:div>
    <w:div w:id="1008826786">
      <w:bodyDiv w:val="1"/>
      <w:marLeft w:val="0"/>
      <w:marRight w:val="0"/>
      <w:marTop w:val="0"/>
      <w:marBottom w:val="0"/>
      <w:divBdr>
        <w:top w:val="none" w:sz="0" w:space="0" w:color="auto"/>
        <w:left w:val="none" w:sz="0" w:space="0" w:color="auto"/>
        <w:bottom w:val="none" w:sz="0" w:space="0" w:color="auto"/>
        <w:right w:val="none" w:sz="0" w:space="0" w:color="auto"/>
      </w:divBdr>
    </w:div>
    <w:div w:id="1143081900">
      <w:bodyDiv w:val="1"/>
      <w:marLeft w:val="0"/>
      <w:marRight w:val="0"/>
      <w:marTop w:val="0"/>
      <w:marBottom w:val="0"/>
      <w:divBdr>
        <w:top w:val="none" w:sz="0" w:space="0" w:color="auto"/>
        <w:left w:val="none" w:sz="0" w:space="0" w:color="auto"/>
        <w:bottom w:val="none" w:sz="0" w:space="0" w:color="auto"/>
        <w:right w:val="none" w:sz="0" w:space="0" w:color="auto"/>
      </w:divBdr>
      <w:divsChild>
        <w:div w:id="1192650566">
          <w:marLeft w:val="0"/>
          <w:marRight w:val="0"/>
          <w:marTop w:val="0"/>
          <w:marBottom w:val="0"/>
          <w:divBdr>
            <w:top w:val="single" w:sz="6" w:space="8" w:color="DBE8FB"/>
            <w:left w:val="single" w:sz="6" w:space="8" w:color="DBE8FB"/>
            <w:bottom w:val="single" w:sz="6" w:space="8" w:color="DBE8FB"/>
            <w:right w:val="single" w:sz="6" w:space="8" w:color="DBE8FB"/>
          </w:divBdr>
        </w:div>
        <w:div w:id="104467555">
          <w:marLeft w:val="0"/>
          <w:marRight w:val="0"/>
          <w:marTop w:val="0"/>
          <w:marBottom w:val="0"/>
          <w:divBdr>
            <w:top w:val="single" w:sz="6" w:space="8" w:color="EEEEEE"/>
            <w:left w:val="single" w:sz="6" w:space="8" w:color="EEEEEE"/>
            <w:bottom w:val="single" w:sz="6" w:space="8" w:color="EEEEEE"/>
            <w:right w:val="single" w:sz="6" w:space="8" w:color="EEEEEE"/>
          </w:divBdr>
        </w:div>
        <w:div w:id="1077365572">
          <w:marLeft w:val="0"/>
          <w:marRight w:val="0"/>
          <w:marTop w:val="0"/>
          <w:marBottom w:val="0"/>
          <w:divBdr>
            <w:top w:val="single" w:sz="6" w:space="8" w:color="EEEEEE"/>
            <w:left w:val="single" w:sz="6" w:space="8" w:color="EEEEEE"/>
            <w:bottom w:val="single" w:sz="6" w:space="8" w:color="EEEEEE"/>
            <w:right w:val="single" w:sz="6" w:space="8" w:color="EEEEEE"/>
          </w:divBdr>
        </w:div>
        <w:div w:id="463163806">
          <w:marLeft w:val="0"/>
          <w:marRight w:val="0"/>
          <w:marTop w:val="0"/>
          <w:marBottom w:val="0"/>
          <w:divBdr>
            <w:top w:val="single" w:sz="6" w:space="8" w:color="EEEEEE"/>
            <w:left w:val="single" w:sz="6" w:space="8" w:color="EEEEEE"/>
            <w:bottom w:val="single" w:sz="6" w:space="8" w:color="EEEEEE"/>
            <w:right w:val="single" w:sz="6" w:space="8" w:color="EEEEEE"/>
          </w:divBdr>
        </w:div>
      </w:divsChild>
    </w:div>
    <w:div w:id="1149715205">
      <w:bodyDiv w:val="1"/>
      <w:marLeft w:val="0"/>
      <w:marRight w:val="0"/>
      <w:marTop w:val="0"/>
      <w:marBottom w:val="0"/>
      <w:divBdr>
        <w:top w:val="none" w:sz="0" w:space="0" w:color="auto"/>
        <w:left w:val="none" w:sz="0" w:space="0" w:color="auto"/>
        <w:bottom w:val="none" w:sz="0" w:space="0" w:color="auto"/>
        <w:right w:val="none" w:sz="0" w:space="0" w:color="auto"/>
      </w:divBdr>
    </w:div>
    <w:div w:id="1165170615">
      <w:bodyDiv w:val="1"/>
      <w:marLeft w:val="0"/>
      <w:marRight w:val="0"/>
      <w:marTop w:val="0"/>
      <w:marBottom w:val="0"/>
      <w:divBdr>
        <w:top w:val="none" w:sz="0" w:space="0" w:color="auto"/>
        <w:left w:val="none" w:sz="0" w:space="0" w:color="auto"/>
        <w:bottom w:val="none" w:sz="0" w:space="0" w:color="auto"/>
        <w:right w:val="none" w:sz="0" w:space="0" w:color="auto"/>
      </w:divBdr>
    </w:div>
    <w:div w:id="1165513253">
      <w:bodyDiv w:val="1"/>
      <w:marLeft w:val="0"/>
      <w:marRight w:val="0"/>
      <w:marTop w:val="0"/>
      <w:marBottom w:val="0"/>
      <w:divBdr>
        <w:top w:val="none" w:sz="0" w:space="0" w:color="auto"/>
        <w:left w:val="none" w:sz="0" w:space="0" w:color="auto"/>
        <w:bottom w:val="none" w:sz="0" w:space="0" w:color="auto"/>
        <w:right w:val="none" w:sz="0" w:space="0" w:color="auto"/>
      </w:divBdr>
    </w:div>
    <w:div w:id="1203710127">
      <w:bodyDiv w:val="1"/>
      <w:marLeft w:val="0"/>
      <w:marRight w:val="0"/>
      <w:marTop w:val="0"/>
      <w:marBottom w:val="0"/>
      <w:divBdr>
        <w:top w:val="none" w:sz="0" w:space="0" w:color="auto"/>
        <w:left w:val="none" w:sz="0" w:space="0" w:color="auto"/>
        <w:bottom w:val="none" w:sz="0" w:space="0" w:color="auto"/>
        <w:right w:val="none" w:sz="0" w:space="0" w:color="auto"/>
      </w:divBdr>
    </w:div>
    <w:div w:id="1260060869">
      <w:bodyDiv w:val="1"/>
      <w:marLeft w:val="0"/>
      <w:marRight w:val="0"/>
      <w:marTop w:val="0"/>
      <w:marBottom w:val="0"/>
      <w:divBdr>
        <w:top w:val="none" w:sz="0" w:space="0" w:color="auto"/>
        <w:left w:val="none" w:sz="0" w:space="0" w:color="auto"/>
        <w:bottom w:val="none" w:sz="0" w:space="0" w:color="auto"/>
        <w:right w:val="none" w:sz="0" w:space="0" w:color="auto"/>
      </w:divBdr>
    </w:div>
    <w:div w:id="1366828777">
      <w:bodyDiv w:val="1"/>
      <w:marLeft w:val="0"/>
      <w:marRight w:val="0"/>
      <w:marTop w:val="0"/>
      <w:marBottom w:val="0"/>
      <w:divBdr>
        <w:top w:val="none" w:sz="0" w:space="0" w:color="auto"/>
        <w:left w:val="none" w:sz="0" w:space="0" w:color="auto"/>
        <w:bottom w:val="none" w:sz="0" w:space="0" w:color="auto"/>
        <w:right w:val="none" w:sz="0" w:space="0" w:color="auto"/>
      </w:divBdr>
      <w:divsChild>
        <w:div w:id="1821187073">
          <w:marLeft w:val="0"/>
          <w:marRight w:val="0"/>
          <w:marTop w:val="300"/>
          <w:marBottom w:val="300"/>
          <w:divBdr>
            <w:top w:val="none" w:sz="0" w:space="3" w:color="BCE8F1"/>
            <w:left w:val="single" w:sz="18" w:space="15" w:color="EEEEEE"/>
            <w:bottom w:val="none" w:sz="0" w:space="3" w:color="BCE8F1"/>
            <w:right w:val="none" w:sz="0" w:space="15" w:color="BCE8F1"/>
          </w:divBdr>
        </w:div>
        <w:div w:id="435172131">
          <w:marLeft w:val="0"/>
          <w:marRight w:val="0"/>
          <w:marTop w:val="0"/>
          <w:marBottom w:val="0"/>
          <w:divBdr>
            <w:top w:val="none" w:sz="0" w:space="0" w:color="auto"/>
            <w:left w:val="none" w:sz="0" w:space="0" w:color="auto"/>
            <w:bottom w:val="none" w:sz="0" w:space="0" w:color="auto"/>
            <w:right w:val="none" w:sz="0" w:space="0" w:color="auto"/>
          </w:divBdr>
          <w:divsChild>
            <w:div w:id="685207163">
              <w:marLeft w:val="0"/>
              <w:marRight w:val="0"/>
              <w:marTop w:val="0"/>
              <w:marBottom w:val="0"/>
              <w:divBdr>
                <w:top w:val="none" w:sz="0" w:space="0" w:color="auto"/>
                <w:left w:val="none" w:sz="0" w:space="0" w:color="auto"/>
                <w:bottom w:val="none" w:sz="0" w:space="0" w:color="auto"/>
                <w:right w:val="none" w:sz="0" w:space="0" w:color="auto"/>
              </w:divBdr>
              <w:divsChild>
                <w:div w:id="1760834149">
                  <w:marLeft w:val="0"/>
                  <w:marRight w:val="0"/>
                  <w:marTop w:val="0"/>
                  <w:marBottom w:val="0"/>
                  <w:divBdr>
                    <w:top w:val="none" w:sz="0" w:space="0" w:color="auto"/>
                    <w:left w:val="none" w:sz="0" w:space="0" w:color="auto"/>
                    <w:bottom w:val="none" w:sz="0" w:space="0" w:color="auto"/>
                    <w:right w:val="none" w:sz="0" w:space="0" w:color="auto"/>
                  </w:divBdr>
                </w:div>
                <w:div w:id="1662201571">
                  <w:marLeft w:val="0"/>
                  <w:marRight w:val="0"/>
                  <w:marTop w:val="0"/>
                  <w:marBottom w:val="0"/>
                  <w:divBdr>
                    <w:top w:val="none" w:sz="0" w:space="0" w:color="auto"/>
                    <w:left w:val="none" w:sz="0" w:space="0" w:color="auto"/>
                    <w:bottom w:val="none" w:sz="0" w:space="0" w:color="auto"/>
                    <w:right w:val="none" w:sz="0" w:space="0" w:color="auto"/>
                  </w:divBdr>
                </w:div>
                <w:div w:id="1351569334">
                  <w:marLeft w:val="0"/>
                  <w:marRight w:val="0"/>
                  <w:marTop w:val="0"/>
                  <w:marBottom w:val="0"/>
                  <w:divBdr>
                    <w:top w:val="none" w:sz="0" w:space="0" w:color="auto"/>
                    <w:left w:val="none" w:sz="0" w:space="0" w:color="auto"/>
                    <w:bottom w:val="none" w:sz="0" w:space="0" w:color="auto"/>
                    <w:right w:val="none" w:sz="0" w:space="0" w:color="auto"/>
                  </w:divBdr>
                </w:div>
                <w:div w:id="299383730">
                  <w:marLeft w:val="0"/>
                  <w:marRight w:val="0"/>
                  <w:marTop w:val="0"/>
                  <w:marBottom w:val="0"/>
                  <w:divBdr>
                    <w:top w:val="none" w:sz="0" w:space="0" w:color="auto"/>
                    <w:left w:val="none" w:sz="0" w:space="0" w:color="auto"/>
                    <w:bottom w:val="none" w:sz="0" w:space="0" w:color="auto"/>
                    <w:right w:val="none" w:sz="0" w:space="0" w:color="auto"/>
                  </w:divBdr>
                </w:div>
                <w:div w:id="839007019">
                  <w:marLeft w:val="0"/>
                  <w:marRight w:val="0"/>
                  <w:marTop w:val="0"/>
                  <w:marBottom w:val="0"/>
                  <w:divBdr>
                    <w:top w:val="none" w:sz="0" w:space="0" w:color="auto"/>
                    <w:left w:val="none" w:sz="0" w:space="0" w:color="auto"/>
                    <w:bottom w:val="none" w:sz="0" w:space="0" w:color="auto"/>
                    <w:right w:val="none" w:sz="0" w:space="0" w:color="auto"/>
                  </w:divBdr>
                </w:div>
                <w:div w:id="1801339654">
                  <w:marLeft w:val="0"/>
                  <w:marRight w:val="0"/>
                  <w:marTop w:val="0"/>
                  <w:marBottom w:val="0"/>
                  <w:divBdr>
                    <w:top w:val="none" w:sz="0" w:space="0" w:color="auto"/>
                    <w:left w:val="none" w:sz="0" w:space="0" w:color="auto"/>
                    <w:bottom w:val="none" w:sz="0" w:space="0" w:color="auto"/>
                    <w:right w:val="none" w:sz="0" w:space="0" w:color="auto"/>
                  </w:divBdr>
                </w:div>
                <w:div w:id="1725178880">
                  <w:marLeft w:val="0"/>
                  <w:marRight w:val="0"/>
                  <w:marTop w:val="0"/>
                  <w:marBottom w:val="0"/>
                  <w:divBdr>
                    <w:top w:val="none" w:sz="0" w:space="0" w:color="auto"/>
                    <w:left w:val="none" w:sz="0" w:space="0" w:color="auto"/>
                    <w:bottom w:val="none" w:sz="0" w:space="0" w:color="auto"/>
                    <w:right w:val="none" w:sz="0" w:space="0" w:color="auto"/>
                  </w:divBdr>
                </w:div>
                <w:div w:id="558901702">
                  <w:marLeft w:val="0"/>
                  <w:marRight w:val="0"/>
                  <w:marTop w:val="0"/>
                  <w:marBottom w:val="0"/>
                  <w:divBdr>
                    <w:top w:val="none" w:sz="0" w:space="0" w:color="auto"/>
                    <w:left w:val="none" w:sz="0" w:space="0" w:color="auto"/>
                    <w:bottom w:val="none" w:sz="0" w:space="0" w:color="auto"/>
                    <w:right w:val="none" w:sz="0" w:space="0" w:color="auto"/>
                  </w:divBdr>
                </w:div>
                <w:div w:id="904417372">
                  <w:marLeft w:val="0"/>
                  <w:marRight w:val="0"/>
                  <w:marTop w:val="0"/>
                  <w:marBottom w:val="0"/>
                  <w:divBdr>
                    <w:top w:val="none" w:sz="0" w:space="0" w:color="auto"/>
                    <w:left w:val="none" w:sz="0" w:space="0" w:color="auto"/>
                    <w:bottom w:val="none" w:sz="0" w:space="0" w:color="auto"/>
                    <w:right w:val="none" w:sz="0" w:space="0" w:color="auto"/>
                  </w:divBdr>
                </w:div>
                <w:div w:id="1759641683">
                  <w:marLeft w:val="0"/>
                  <w:marRight w:val="0"/>
                  <w:marTop w:val="0"/>
                  <w:marBottom w:val="0"/>
                  <w:divBdr>
                    <w:top w:val="none" w:sz="0" w:space="0" w:color="auto"/>
                    <w:left w:val="none" w:sz="0" w:space="0" w:color="auto"/>
                    <w:bottom w:val="none" w:sz="0" w:space="0" w:color="auto"/>
                    <w:right w:val="none" w:sz="0" w:space="0" w:color="auto"/>
                  </w:divBdr>
                </w:div>
                <w:div w:id="2045052535">
                  <w:marLeft w:val="0"/>
                  <w:marRight w:val="0"/>
                  <w:marTop w:val="0"/>
                  <w:marBottom w:val="0"/>
                  <w:divBdr>
                    <w:top w:val="none" w:sz="0" w:space="0" w:color="auto"/>
                    <w:left w:val="none" w:sz="0" w:space="0" w:color="auto"/>
                    <w:bottom w:val="none" w:sz="0" w:space="0" w:color="auto"/>
                    <w:right w:val="none" w:sz="0" w:space="0" w:color="auto"/>
                  </w:divBdr>
                </w:div>
                <w:div w:id="72632857">
                  <w:marLeft w:val="0"/>
                  <w:marRight w:val="0"/>
                  <w:marTop w:val="0"/>
                  <w:marBottom w:val="0"/>
                  <w:divBdr>
                    <w:top w:val="none" w:sz="0" w:space="0" w:color="auto"/>
                    <w:left w:val="none" w:sz="0" w:space="0" w:color="auto"/>
                    <w:bottom w:val="none" w:sz="0" w:space="0" w:color="auto"/>
                    <w:right w:val="none" w:sz="0" w:space="0" w:color="auto"/>
                  </w:divBdr>
                </w:div>
                <w:div w:id="836530412">
                  <w:marLeft w:val="0"/>
                  <w:marRight w:val="0"/>
                  <w:marTop w:val="0"/>
                  <w:marBottom w:val="0"/>
                  <w:divBdr>
                    <w:top w:val="none" w:sz="0" w:space="0" w:color="auto"/>
                    <w:left w:val="none" w:sz="0" w:space="0" w:color="auto"/>
                    <w:bottom w:val="none" w:sz="0" w:space="0" w:color="auto"/>
                    <w:right w:val="none" w:sz="0" w:space="0" w:color="auto"/>
                  </w:divBdr>
                </w:div>
                <w:div w:id="824512757">
                  <w:marLeft w:val="0"/>
                  <w:marRight w:val="0"/>
                  <w:marTop w:val="0"/>
                  <w:marBottom w:val="0"/>
                  <w:divBdr>
                    <w:top w:val="none" w:sz="0" w:space="0" w:color="auto"/>
                    <w:left w:val="none" w:sz="0" w:space="0" w:color="auto"/>
                    <w:bottom w:val="none" w:sz="0" w:space="0" w:color="auto"/>
                    <w:right w:val="none" w:sz="0" w:space="0" w:color="auto"/>
                  </w:divBdr>
                </w:div>
                <w:div w:id="190073733">
                  <w:marLeft w:val="0"/>
                  <w:marRight w:val="0"/>
                  <w:marTop w:val="0"/>
                  <w:marBottom w:val="0"/>
                  <w:divBdr>
                    <w:top w:val="none" w:sz="0" w:space="0" w:color="auto"/>
                    <w:left w:val="none" w:sz="0" w:space="0" w:color="auto"/>
                    <w:bottom w:val="none" w:sz="0" w:space="0" w:color="auto"/>
                    <w:right w:val="none" w:sz="0" w:space="0" w:color="auto"/>
                  </w:divBdr>
                </w:div>
                <w:div w:id="1288702645">
                  <w:marLeft w:val="0"/>
                  <w:marRight w:val="0"/>
                  <w:marTop w:val="0"/>
                  <w:marBottom w:val="0"/>
                  <w:divBdr>
                    <w:top w:val="none" w:sz="0" w:space="0" w:color="auto"/>
                    <w:left w:val="none" w:sz="0" w:space="0" w:color="auto"/>
                    <w:bottom w:val="none" w:sz="0" w:space="0" w:color="auto"/>
                    <w:right w:val="none" w:sz="0" w:space="0" w:color="auto"/>
                  </w:divBdr>
                </w:div>
                <w:div w:id="1075203814">
                  <w:marLeft w:val="0"/>
                  <w:marRight w:val="0"/>
                  <w:marTop w:val="0"/>
                  <w:marBottom w:val="0"/>
                  <w:divBdr>
                    <w:top w:val="none" w:sz="0" w:space="0" w:color="auto"/>
                    <w:left w:val="none" w:sz="0" w:space="0" w:color="auto"/>
                    <w:bottom w:val="none" w:sz="0" w:space="0" w:color="auto"/>
                    <w:right w:val="none" w:sz="0" w:space="0" w:color="auto"/>
                  </w:divBdr>
                </w:div>
                <w:div w:id="1569804236">
                  <w:marLeft w:val="0"/>
                  <w:marRight w:val="0"/>
                  <w:marTop w:val="0"/>
                  <w:marBottom w:val="0"/>
                  <w:divBdr>
                    <w:top w:val="none" w:sz="0" w:space="0" w:color="auto"/>
                    <w:left w:val="none" w:sz="0" w:space="0" w:color="auto"/>
                    <w:bottom w:val="none" w:sz="0" w:space="0" w:color="auto"/>
                    <w:right w:val="none" w:sz="0" w:space="0" w:color="auto"/>
                  </w:divBdr>
                </w:div>
                <w:div w:id="1737361953">
                  <w:marLeft w:val="0"/>
                  <w:marRight w:val="0"/>
                  <w:marTop w:val="0"/>
                  <w:marBottom w:val="0"/>
                  <w:divBdr>
                    <w:top w:val="none" w:sz="0" w:space="0" w:color="auto"/>
                    <w:left w:val="none" w:sz="0" w:space="0" w:color="auto"/>
                    <w:bottom w:val="none" w:sz="0" w:space="0" w:color="auto"/>
                    <w:right w:val="none" w:sz="0" w:space="0" w:color="auto"/>
                  </w:divBdr>
                </w:div>
                <w:div w:id="439839025">
                  <w:marLeft w:val="0"/>
                  <w:marRight w:val="0"/>
                  <w:marTop w:val="0"/>
                  <w:marBottom w:val="0"/>
                  <w:divBdr>
                    <w:top w:val="none" w:sz="0" w:space="0" w:color="auto"/>
                    <w:left w:val="none" w:sz="0" w:space="0" w:color="auto"/>
                    <w:bottom w:val="none" w:sz="0" w:space="0" w:color="auto"/>
                    <w:right w:val="none" w:sz="0" w:space="0" w:color="auto"/>
                  </w:divBdr>
                </w:div>
                <w:div w:id="504365236">
                  <w:marLeft w:val="0"/>
                  <w:marRight w:val="0"/>
                  <w:marTop w:val="0"/>
                  <w:marBottom w:val="0"/>
                  <w:divBdr>
                    <w:top w:val="none" w:sz="0" w:space="0" w:color="auto"/>
                    <w:left w:val="none" w:sz="0" w:space="0" w:color="auto"/>
                    <w:bottom w:val="none" w:sz="0" w:space="0" w:color="auto"/>
                    <w:right w:val="none" w:sz="0" w:space="0" w:color="auto"/>
                  </w:divBdr>
                </w:div>
                <w:div w:id="16544486">
                  <w:marLeft w:val="0"/>
                  <w:marRight w:val="0"/>
                  <w:marTop w:val="0"/>
                  <w:marBottom w:val="0"/>
                  <w:divBdr>
                    <w:top w:val="none" w:sz="0" w:space="0" w:color="auto"/>
                    <w:left w:val="none" w:sz="0" w:space="0" w:color="auto"/>
                    <w:bottom w:val="none" w:sz="0" w:space="0" w:color="auto"/>
                    <w:right w:val="none" w:sz="0" w:space="0" w:color="auto"/>
                  </w:divBdr>
                </w:div>
                <w:div w:id="2095055163">
                  <w:marLeft w:val="0"/>
                  <w:marRight w:val="0"/>
                  <w:marTop w:val="0"/>
                  <w:marBottom w:val="0"/>
                  <w:divBdr>
                    <w:top w:val="none" w:sz="0" w:space="0" w:color="auto"/>
                    <w:left w:val="none" w:sz="0" w:space="0" w:color="auto"/>
                    <w:bottom w:val="none" w:sz="0" w:space="0" w:color="auto"/>
                    <w:right w:val="none" w:sz="0" w:space="0" w:color="auto"/>
                  </w:divBdr>
                </w:div>
                <w:div w:id="1123379702">
                  <w:marLeft w:val="0"/>
                  <w:marRight w:val="0"/>
                  <w:marTop w:val="0"/>
                  <w:marBottom w:val="0"/>
                  <w:divBdr>
                    <w:top w:val="none" w:sz="0" w:space="0" w:color="auto"/>
                    <w:left w:val="none" w:sz="0" w:space="0" w:color="auto"/>
                    <w:bottom w:val="none" w:sz="0" w:space="0" w:color="auto"/>
                    <w:right w:val="none" w:sz="0" w:space="0" w:color="auto"/>
                  </w:divBdr>
                  <w:divsChild>
                    <w:div w:id="909854242">
                      <w:marLeft w:val="0"/>
                      <w:marRight w:val="0"/>
                      <w:marTop w:val="0"/>
                      <w:marBottom w:val="0"/>
                      <w:divBdr>
                        <w:top w:val="none" w:sz="0" w:space="0" w:color="auto"/>
                        <w:left w:val="none" w:sz="0" w:space="0" w:color="auto"/>
                        <w:bottom w:val="none" w:sz="0" w:space="0" w:color="auto"/>
                        <w:right w:val="none" w:sz="0" w:space="0" w:color="auto"/>
                      </w:divBdr>
                    </w:div>
                    <w:div w:id="566111190">
                      <w:marLeft w:val="0"/>
                      <w:marRight w:val="0"/>
                      <w:marTop w:val="0"/>
                      <w:marBottom w:val="0"/>
                      <w:divBdr>
                        <w:top w:val="none" w:sz="0" w:space="0" w:color="auto"/>
                        <w:left w:val="none" w:sz="0" w:space="0" w:color="auto"/>
                        <w:bottom w:val="none" w:sz="0" w:space="0" w:color="auto"/>
                        <w:right w:val="none" w:sz="0" w:space="0" w:color="auto"/>
                      </w:divBdr>
                    </w:div>
                    <w:div w:id="1350185231">
                      <w:marLeft w:val="0"/>
                      <w:marRight w:val="0"/>
                      <w:marTop w:val="0"/>
                      <w:marBottom w:val="0"/>
                      <w:divBdr>
                        <w:top w:val="none" w:sz="0" w:space="0" w:color="auto"/>
                        <w:left w:val="none" w:sz="0" w:space="0" w:color="auto"/>
                        <w:bottom w:val="none" w:sz="0" w:space="0" w:color="auto"/>
                        <w:right w:val="none" w:sz="0" w:space="0" w:color="auto"/>
                      </w:divBdr>
                    </w:div>
                    <w:div w:id="658920687">
                      <w:marLeft w:val="0"/>
                      <w:marRight w:val="0"/>
                      <w:marTop w:val="0"/>
                      <w:marBottom w:val="0"/>
                      <w:divBdr>
                        <w:top w:val="none" w:sz="0" w:space="0" w:color="auto"/>
                        <w:left w:val="none" w:sz="0" w:space="0" w:color="auto"/>
                        <w:bottom w:val="none" w:sz="0" w:space="0" w:color="auto"/>
                        <w:right w:val="none" w:sz="0" w:space="0" w:color="auto"/>
                      </w:divBdr>
                    </w:div>
                    <w:div w:id="2076589105">
                      <w:marLeft w:val="0"/>
                      <w:marRight w:val="0"/>
                      <w:marTop w:val="0"/>
                      <w:marBottom w:val="0"/>
                      <w:divBdr>
                        <w:top w:val="none" w:sz="0" w:space="0" w:color="auto"/>
                        <w:left w:val="none" w:sz="0" w:space="0" w:color="auto"/>
                        <w:bottom w:val="none" w:sz="0" w:space="0" w:color="auto"/>
                        <w:right w:val="none" w:sz="0" w:space="0" w:color="auto"/>
                      </w:divBdr>
                    </w:div>
                    <w:div w:id="1181361266">
                      <w:marLeft w:val="0"/>
                      <w:marRight w:val="0"/>
                      <w:marTop w:val="0"/>
                      <w:marBottom w:val="0"/>
                      <w:divBdr>
                        <w:top w:val="none" w:sz="0" w:space="0" w:color="auto"/>
                        <w:left w:val="none" w:sz="0" w:space="0" w:color="auto"/>
                        <w:bottom w:val="none" w:sz="0" w:space="0" w:color="auto"/>
                        <w:right w:val="none" w:sz="0" w:space="0" w:color="auto"/>
                      </w:divBdr>
                    </w:div>
                    <w:div w:id="1326588121">
                      <w:marLeft w:val="0"/>
                      <w:marRight w:val="0"/>
                      <w:marTop w:val="0"/>
                      <w:marBottom w:val="0"/>
                      <w:divBdr>
                        <w:top w:val="none" w:sz="0" w:space="0" w:color="auto"/>
                        <w:left w:val="none" w:sz="0" w:space="0" w:color="auto"/>
                        <w:bottom w:val="none" w:sz="0" w:space="0" w:color="auto"/>
                        <w:right w:val="none" w:sz="0" w:space="0" w:color="auto"/>
                      </w:divBdr>
                    </w:div>
                    <w:div w:id="804203615">
                      <w:marLeft w:val="0"/>
                      <w:marRight w:val="0"/>
                      <w:marTop w:val="0"/>
                      <w:marBottom w:val="0"/>
                      <w:divBdr>
                        <w:top w:val="none" w:sz="0" w:space="0" w:color="auto"/>
                        <w:left w:val="none" w:sz="0" w:space="0" w:color="auto"/>
                        <w:bottom w:val="none" w:sz="0" w:space="0" w:color="auto"/>
                        <w:right w:val="none" w:sz="0" w:space="0" w:color="auto"/>
                      </w:divBdr>
                    </w:div>
                    <w:div w:id="1437208999">
                      <w:marLeft w:val="0"/>
                      <w:marRight w:val="0"/>
                      <w:marTop w:val="0"/>
                      <w:marBottom w:val="0"/>
                      <w:divBdr>
                        <w:top w:val="none" w:sz="0" w:space="0" w:color="auto"/>
                        <w:left w:val="none" w:sz="0" w:space="0" w:color="auto"/>
                        <w:bottom w:val="none" w:sz="0" w:space="0" w:color="auto"/>
                        <w:right w:val="none" w:sz="0" w:space="0" w:color="auto"/>
                      </w:divBdr>
                    </w:div>
                    <w:div w:id="1175682569">
                      <w:marLeft w:val="0"/>
                      <w:marRight w:val="0"/>
                      <w:marTop w:val="0"/>
                      <w:marBottom w:val="0"/>
                      <w:divBdr>
                        <w:top w:val="none" w:sz="0" w:space="0" w:color="auto"/>
                        <w:left w:val="none" w:sz="0" w:space="0" w:color="auto"/>
                        <w:bottom w:val="none" w:sz="0" w:space="0" w:color="auto"/>
                        <w:right w:val="none" w:sz="0" w:space="0" w:color="auto"/>
                      </w:divBdr>
                    </w:div>
                    <w:div w:id="1446272899">
                      <w:marLeft w:val="0"/>
                      <w:marRight w:val="0"/>
                      <w:marTop w:val="0"/>
                      <w:marBottom w:val="0"/>
                      <w:divBdr>
                        <w:top w:val="none" w:sz="0" w:space="0" w:color="auto"/>
                        <w:left w:val="none" w:sz="0" w:space="0" w:color="auto"/>
                        <w:bottom w:val="none" w:sz="0" w:space="0" w:color="auto"/>
                        <w:right w:val="none" w:sz="0" w:space="0" w:color="auto"/>
                      </w:divBdr>
                    </w:div>
                    <w:div w:id="1246912982">
                      <w:marLeft w:val="0"/>
                      <w:marRight w:val="0"/>
                      <w:marTop w:val="0"/>
                      <w:marBottom w:val="0"/>
                      <w:divBdr>
                        <w:top w:val="none" w:sz="0" w:space="0" w:color="auto"/>
                        <w:left w:val="none" w:sz="0" w:space="0" w:color="auto"/>
                        <w:bottom w:val="none" w:sz="0" w:space="0" w:color="auto"/>
                        <w:right w:val="none" w:sz="0" w:space="0" w:color="auto"/>
                      </w:divBdr>
                    </w:div>
                    <w:div w:id="1872692435">
                      <w:marLeft w:val="0"/>
                      <w:marRight w:val="0"/>
                      <w:marTop w:val="0"/>
                      <w:marBottom w:val="0"/>
                      <w:divBdr>
                        <w:top w:val="none" w:sz="0" w:space="0" w:color="auto"/>
                        <w:left w:val="none" w:sz="0" w:space="0" w:color="auto"/>
                        <w:bottom w:val="none" w:sz="0" w:space="0" w:color="auto"/>
                        <w:right w:val="none" w:sz="0" w:space="0" w:color="auto"/>
                      </w:divBdr>
                    </w:div>
                    <w:div w:id="630287928">
                      <w:marLeft w:val="0"/>
                      <w:marRight w:val="0"/>
                      <w:marTop w:val="0"/>
                      <w:marBottom w:val="0"/>
                      <w:divBdr>
                        <w:top w:val="none" w:sz="0" w:space="0" w:color="auto"/>
                        <w:left w:val="none" w:sz="0" w:space="0" w:color="auto"/>
                        <w:bottom w:val="none" w:sz="0" w:space="0" w:color="auto"/>
                        <w:right w:val="none" w:sz="0" w:space="0" w:color="auto"/>
                      </w:divBdr>
                    </w:div>
                    <w:div w:id="2023775813">
                      <w:marLeft w:val="0"/>
                      <w:marRight w:val="0"/>
                      <w:marTop w:val="0"/>
                      <w:marBottom w:val="0"/>
                      <w:divBdr>
                        <w:top w:val="none" w:sz="0" w:space="0" w:color="auto"/>
                        <w:left w:val="none" w:sz="0" w:space="0" w:color="auto"/>
                        <w:bottom w:val="none" w:sz="0" w:space="0" w:color="auto"/>
                        <w:right w:val="none" w:sz="0" w:space="0" w:color="auto"/>
                      </w:divBdr>
                    </w:div>
                    <w:div w:id="247739813">
                      <w:marLeft w:val="0"/>
                      <w:marRight w:val="0"/>
                      <w:marTop w:val="0"/>
                      <w:marBottom w:val="0"/>
                      <w:divBdr>
                        <w:top w:val="none" w:sz="0" w:space="0" w:color="auto"/>
                        <w:left w:val="none" w:sz="0" w:space="0" w:color="auto"/>
                        <w:bottom w:val="none" w:sz="0" w:space="0" w:color="auto"/>
                        <w:right w:val="none" w:sz="0" w:space="0" w:color="auto"/>
                      </w:divBdr>
                    </w:div>
                    <w:div w:id="184558552">
                      <w:marLeft w:val="0"/>
                      <w:marRight w:val="0"/>
                      <w:marTop w:val="0"/>
                      <w:marBottom w:val="0"/>
                      <w:divBdr>
                        <w:top w:val="none" w:sz="0" w:space="0" w:color="auto"/>
                        <w:left w:val="none" w:sz="0" w:space="0" w:color="auto"/>
                        <w:bottom w:val="none" w:sz="0" w:space="0" w:color="auto"/>
                        <w:right w:val="none" w:sz="0" w:space="0" w:color="auto"/>
                      </w:divBdr>
                    </w:div>
                    <w:div w:id="571500304">
                      <w:marLeft w:val="0"/>
                      <w:marRight w:val="0"/>
                      <w:marTop w:val="0"/>
                      <w:marBottom w:val="0"/>
                      <w:divBdr>
                        <w:top w:val="none" w:sz="0" w:space="0" w:color="auto"/>
                        <w:left w:val="none" w:sz="0" w:space="0" w:color="auto"/>
                        <w:bottom w:val="none" w:sz="0" w:space="0" w:color="auto"/>
                        <w:right w:val="none" w:sz="0" w:space="0" w:color="auto"/>
                      </w:divBdr>
                    </w:div>
                    <w:div w:id="1952861679">
                      <w:marLeft w:val="0"/>
                      <w:marRight w:val="0"/>
                      <w:marTop w:val="0"/>
                      <w:marBottom w:val="0"/>
                      <w:divBdr>
                        <w:top w:val="none" w:sz="0" w:space="0" w:color="auto"/>
                        <w:left w:val="none" w:sz="0" w:space="0" w:color="auto"/>
                        <w:bottom w:val="none" w:sz="0" w:space="0" w:color="auto"/>
                        <w:right w:val="none" w:sz="0" w:space="0" w:color="auto"/>
                      </w:divBdr>
                    </w:div>
                    <w:div w:id="1802722846">
                      <w:marLeft w:val="0"/>
                      <w:marRight w:val="0"/>
                      <w:marTop w:val="0"/>
                      <w:marBottom w:val="0"/>
                      <w:divBdr>
                        <w:top w:val="none" w:sz="0" w:space="0" w:color="auto"/>
                        <w:left w:val="none" w:sz="0" w:space="0" w:color="auto"/>
                        <w:bottom w:val="none" w:sz="0" w:space="0" w:color="auto"/>
                        <w:right w:val="none" w:sz="0" w:space="0" w:color="auto"/>
                      </w:divBdr>
                    </w:div>
                    <w:div w:id="1362511820">
                      <w:marLeft w:val="0"/>
                      <w:marRight w:val="0"/>
                      <w:marTop w:val="0"/>
                      <w:marBottom w:val="0"/>
                      <w:divBdr>
                        <w:top w:val="none" w:sz="0" w:space="0" w:color="auto"/>
                        <w:left w:val="none" w:sz="0" w:space="0" w:color="auto"/>
                        <w:bottom w:val="none" w:sz="0" w:space="0" w:color="auto"/>
                        <w:right w:val="none" w:sz="0" w:space="0" w:color="auto"/>
                      </w:divBdr>
                    </w:div>
                    <w:div w:id="1780417606">
                      <w:marLeft w:val="0"/>
                      <w:marRight w:val="0"/>
                      <w:marTop w:val="0"/>
                      <w:marBottom w:val="0"/>
                      <w:divBdr>
                        <w:top w:val="none" w:sz="0" w:space="0" w:color="auto"/>
                        <w:left w:val="none" w:sz="0" w:space="0" w:color="auto"/>
                        <w:bottom w:val="none" w:sz="0" w:space="0" w:color="auto"/>
                        <w:right w:val="none" w:sz="0" w:space="0" w:color="auto"/>
                      </w:divBdr>
                    </w:div>
                    <w:div w:id="211381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761562">
      <w:bodyDiv w:val="1"/>
      <w:marLeft w:val="0"/>
      <w:marRight w:val="0"/>
      <w:marTop w:val="0"/>
      <w:marBottom w:val="0"/>
      <w:divBdr>
        <w:top w:val="none" w:sz="0" w:space="0" w:color="auto"/>
        <w:left w:val="none" w:sz="0" w:space="0" w:color="auto"/>
        <w:bottom w:val="none" w:sz="0" w:space="0" w:color="auto"/>
        <w:right w:val="none" w:sz="0" w:space="0" w:color="auto"/>
      </w:divBdr>
    </w:div>
    <w:div w:id="1417749716">
      <w:bodyDiv w:val="1"/>
      <w:marLeft w:val="0"/>
      <w:marRight w:val="0"/>
      <w:marTop w:val="0"/>
      <w:marBottom w:val="0"/>
      <w:divBdr>
        <w:top w:val="none" w:sz="0" w:space="0" w:color="auto"/>
        <w:left w:val="none" w:sz="0" w:space="0" w:color="auto"/>
        <w:bottom w:val="none" w:sz="0" w:space="0" w:color="auto"/>
        <w:right w:val="none" w:sz="0" w:space="0" w:color="auto"/>
      </w:divBdr>
      <w:divsChild>
        <w:div w:id="2102213285">
          <w:marLeft w:val="0"/>
          <w:marRight w:val="0"/>
          <w:marTop w:val="0"/>
          <w:marBottom w:val="0"/>
          <w:divBdr>
            <w:top w:val="none" w:sz="0" w:space="0" w:color="auto"/>
            <w:left w:val="none" w:sz="0" w:space="0" w:color="auto"/>
            <w:bottom w:val="none" w:sz="0" w:space="0" w:color="auto"/>
            <w:right w:val="none" w:sz="0" w:space="0" w:color="auto"/>
          </w:divBdr>
        </w:div>
      </w:divsChild>
    </w:div>
    <w:div w:id="1481340845">
      <w:bodyDiv w:val="1"/>
      <w:marLeft w:val="0"/>
      <w:marRight w:val="0"/>
      <w:marTop w:val="0"/>
      <w:marBottom w:val="0"/>
      <w:divBdr>
        <w:top w:val="none" w:sz="0" w:space="0" w:color="auto"/>
        <w:left w:val="none" w:sz="0" w:space="0" w:color="auto"/>
        <w:bottom w:val="none" w:sz="0" w:space="0" w:color="auto"/>
        <w:right w:val="none" w:sz="0" w:space="0" w:color="auto"/>
      </w:divBdr>
    </w:div>
    <w:div w:id="1675717101">
      <w:bodyDiv w:val="1"/>
      <w:marLeft w:val="0"/>
      <w:marRight w:val="0"/>
      <w:marTop w:val="0"/>
      <w:marBottom w:val="0"/>
      <w:divBdr>
        <w:top w:val="none" w:sz="0" w:space="0" w:color="auto"/>
        <w:left w:val="none" w:sz="0" w:space="0" w:color="auto"/>
        <w:bottom w:val="none" w:sz="0" w:space="0" w:color="auto"/>
        <w:right w:val="none" w:sz="0" w:space="0" w:color="auto"/>
      </w:divBdr>
      <w:divsChild>
        <w:div w:id="633946661">
          <w:marLeft w:val="0"/>
          <w:marRight w:val="0"/>
          <w:marTop w:val="0"/>
          <w:marBottom w:val="300"/>
          <w:divBdr>
            <w:top w:val="none" w:sz="0" w:space="0" w:color="auto"/>
            <w:left w:val="none" w:sz="0" w:space="0" w:color="auto"/>
            <w:bottom w:val="none" w:sz="0" w:space="0" w:color="auto"/>
            <w:right w:val="none" w:sz="0" w:space="0" w:color="auto"/>
          </w:divBdr>
        </w:div>
        <w:div w:id="1701395369">
          <w:marLeft w:val="0"/>
          <w:marRight w:val="0"/>
          <w:marTop w:val="0"/>
          <w:marBottom w:val="0"/>
          <w:divBdr>
            <w:top w:val="none" w:sz="0" w:space="0" w:color="auto"/>
            <w:left w:val="none" w:sz="0" w:space="0" w:color="auto"/>
            <w:bottom w:val="none" w:sz="0" w:space="0" w:color="auto"/>
            <w:right w:val="none" w:sz="0" w:space="0" w:color="auto"/>
          </w:divBdr>
          <w:divsChild>
            <w:div w:id="1327054525">
              <w:marLeft w:val="0"/>
              <w:marRight w:val="0"/>
              <w:marTop w:val="0"/>
              <w:marBottom w:val="0"/>
              <w:divBdr>
                <w:top w:val="none" w:sz="0" w:space="0" w:color="auto"/>
                <w:left w:val="none" w:sz="0" w:space="0" w:color="auto"/>
                <w:bottom w:val="none" w:sz="0" w:space="0" w:color="auto"/>
                <w:right w:val="none" w:sz="0" w:space="0" w:color="auto"/>
              </w:divBdr>
              <w:divsChild>
                <w:div w:id="457379095">
                  <w:marLeft w:val="0"/>
                  <w:marRight w:val="0"/>
                  <w:marTop w:val="0"/>
                  <w:marBottom w:val="0"/>
                  <w:divBdr>
                    <w:top w:val="none" w:sz="0" w:space="0" w:color="auto"/>
                    <w:left w:val="none" w:sz="0" w:space="0" w:color="auto"/>
                    <w:bottom w:val="none" w:sz="0" w:space="0" w:color="auto"/>
                    <w:right w:val="none" w:sz="0" w:space="0" w:color="auto"/>
                  </w:divBdr>
                </w:div>
                <w:div w:id="849372891">
                  <w:marLeft w:val="0"/>
                  <w:marRight w:val="0"/>
                  <w:marTop w:val="0"/>
                  <w:marBottom w:val="0"/>
                  <w:divBdr>
                    <w:top w:val="none" w:sz="0" w:space="0" w:color="auto"/>
                    <w:left w:val="none" w:sz="0" w:space="0" w:color="auto"/>
                    <w:bottom w:val="none" w:sz="0" w:space="0" w:color="auto"/>
                    <w:right w:val="none" w:sz="0" w:space="0" w:color="auto"/>
                  </w:divBdr>
                </w:div>
                <w:div w:id="1988053398">
                  <w:marLeft w:val="0"/>
                  <w:marRight w:val="0"/>
                  <w:marTop w:val="0"/>
                  <w:marBottom w:val="0"/>
                  <w:divBdr>
                    <w:top w:val="none" w:sz="0" w:space="0" w:color="auto"/>
                    <w:left w:val="none" w:sz="0" w:space="0" w:color="auto"/>
                    <w:bottom w:val="none" w:sz="0" w:space="0" w:color="auto"/>
                    <w:right w:val="none" w:sz="0" w:space="0" w:color="auto"/>
                  </w:divBdr>
                </w:div>
                <w:div w:id="576331372">
                  <w:marLeft w:val="0"/>
                  <w:marRight w:val="0"/>
                  <w:marTop w:val="0"/>
                  <w:marBottom w:val="0"/>
                  <w:divBdr>
                    <w:top w:val="none" w:sz="0" w:space="0" w:color="auto"/>
                    <w:left w:val="none" w:sz="0" w:space="0" w:color="auto"/>
                    <w:bottom w:val="none" w:sz="0" w:space="0" w:color="auto"/>
                    <w:right w:val="none" w:sz="0" w:space="0" w:color="auto"/>
                  </w:divBdr>
                </w:div>
                <w:div w:id="384187788">
                  <w:marLeft w:val="0"/>
                  <w:marRight w:val="0"/>
                  <w:marTop w:val="0"/>
                  <w:marBottom w:val="0"/>
                  <w:divBdr>
                    <w:top w:val="none" w:sz="0" w:space="0" w:color="auto"/>
                    <w:left w:val="none" w:sz="0" w:space="0" w:color="auto"/>
                    <w:bottom w:val="none" w:sz="0" w:space="0" w:color="auto"/>
                    <w:right w:val="none" w:sz="0" w:space="0" w:color="auto"/>
                  </w:divBdr>
                </w:div>
                <w:div w:id="788014707">
                  <w:marLeft w:val="0"/>
                  <w:marRight w:val="0"/>
                  <w:marTop w:val="0"/>
                  <w:marBottom w:val="0"/>
                  <w:divBdr>
                    <w:top w:val="none" w:sz="0" w:space="0" w:color="auto"/>
                    <w:left w:val="none" w:sz="0" w:space="0" w:color="auto"/>
                    <w:bottom w:val="none" w:sz="0" w:space="0" w:color="auto"/>
                    <w:right w:val="none" w:sz="0" w:space="0" w:color="auto"/>
                  </w:divBdr>
                </w:div>
                <w:div w:id="586615186">
                  <w:marLeft w:val="0"/>
                  <w:marRight w:val="0"/>
                  <w:marTop w:val="0"/>
                  <w:marBottom w:val="0"/>
                  <w:divBdr>
                    <w:top w:val="none" w:sz="0" w:space="0" w:color="auto"/>
                    <w:left w:val="none" w:sz="0" w:space="0" w:color="auto"/>
                    <w:bottom w:val="none" w:sz="0" w:space="0" w:color="auto"/>
                    <w:right w:val="none" w:sz="0" w:space="0" w:color="auto"/>
                  </w:divBdr>
                </w:div>
                <w:div w:id="710543136">
                  <w:marLeft w:val="0"/>
                  <w:marRight w:val="0"/>
                  <w:marTop w:val="0"/>
                  <w:marBottom w:val="0"/>
                  <w:divBdr>
                    <w:top w:val="none" w:sz="0" w:space="0" w:color="auto"/>
                    <w:left w:val="none" w:sz="0" w:space="0" w:color="auto"/>
                    <w:bottom w:val="none" w:sz="0" w:space="0" w:color="auto"/>
                    <w:right w:val="none" w:sz="0" w:space="0" w:color="auto"/>
                  </w:divBdr>
                </w:div>
                <w:div w:id="1643267212">
                  <w:marLeft w:val="0"/>
                  <w:marRight w:val="0"/>
                  <w:marTop w:val="0"/>
                  <w:marBottom w:val="0"/>
                  <w:divBdr>
                    <w:top w:val="none" w:sz="0" w:space="0" w:color="auto"/>
                    <w:left w:val="none" w:sz="0" w:space="0" w:color="auto"/>
                    <w:bottom w:val="none" w:sz="0" w:space="0" w:color="auto"/>
                    <w:right w:val="none" w:sz="0" w:space="0" w:color="auto"/>
                  </w:divBdr>
                </w:div>
                <w:div w:id="828836176">
                  <w:marLeft w:val="0"/>
                  <w:marRight w:val="0"/>
                  <w:marTop w:val="0"/>
                  <w:marBottom w:val="0"/>
                  <w:divBdr>
                    <w:top w:val="none" w:sz="0" w:space="0" w:color="auto"/>
                    <w:left w:val="none" w:sz="0" w:space="0" w:color="auto"/>
                    <w:bottom w:val="none" w:sz="0" w:space="0" w:color="auto"/>
                    <w:right w:val="none" w:sz="0" w:space="0" w:color="auto"/>
                  </w:divBdr>
                  <w:divsChild>
                    <w:div w:id="1317302090">
                      <w:marLeft w:val="0"/>
                      <w:marRight w:val="0"/>
                      <w:marTop w:val="0"/>
                      <w:marBottom w:val="0"/>
                      <w:divBdr>
                        <w:top w:val="none" w:sz="0" w:space="0" w:color="auto"/>
                        <w:left w:val="none" w:sz="0" w:space="0" w:color="auto"/>
                        <w:bottom w:val="none" w:sz="0" w:space="0" w:color="auto"/>
                        <w:right w:val="none" w:sz="0" w:space="0" w:color="auto"/>
                      </w:divBdr>
                    </w:div>
                    <w:div w:id="547448931">
                      <w:marLeft w:val="0"/>
                      <w:marRight w:val="0"/>
                      <w:marTop w:val="0"/>
                      <w:marBottom w:val="0"/>
                      <w:divBdr>
                        <w:top w:val="none" w:sz="0" w:space="0" w:color="auto"/>
                        <w:left w:val="none" w:sz="0" w:space="0" w:color="auto"/>
                        <w:bottom w:val="none" w:sz="0" w:space="0" w:color="auto"/>
                        <w:right w:val="none" w:sz="0" w:space="0" w:color="auto"/>
                      </w:divBdr>
                    </w:div>
                    <w:div w:id="942609717">
                      <w:marLeft w:val="0"/>
                      <w:marRight w:val="0"/>
                      <w:marTop w:val="0"/>
                      <w:marBottom w:val="0"/>
                      <w:divBdr>
                        <w:top w:val="none" w:sz="0" w:space="0" w:color="auto"/>
                        <w:left w:val="none" w:sz="0" w:space="0" w:color="auto"/>
                        <w:bottom w:val="none" w:sz="0" w:space="0" w:color="auto"/>
                        <w:right w:val="none" w:sz="0" w:space="0" w:color="auto"/>
                      </w:divBdr>
                    </w:div>
                    <w:div w:id="493883404">
                      <w:marLeft w:val="0"/>
                      <w:marRight w:val="0"/>
                      <w:marTop w:val="0"/>
                      <w:marBottom w:val="0"/>
                      <w:divBdr>
                        <w:top w:val="none" w:sz="0" w:space="0" w:color="auto"/>
                        <w:left w:val="none" w:sz="0" w:space="0" w:color="auto"/>
                        <w:bottom w:val="none" w:sz="0" w:space="0" w:color="auto"/>
                        <w:right w:val="none" w:sz="0" w:space="0" w:color="auto"/>
                      </w:divBdr>
                    </w:div>
                    <w:div w:id="377634145">
                      <w:marLeft w:val="0"/>
                      <w:marRight w:val="0"/>
                      <w:marTop w:val="0"/>
                      <w:marBottom w:val="0"/>
                      <w:divBdr>
                        <w:top w:val="none" w:sz="0" w:space="0" w:color="auto"/>
                        <w:left w:val="none" w:sz="0" w:space="0" w:color="auto"/>
                        <w:bottom w:val="none" w:sz="0" w:space="0" w:color="auto"/>
                        <w:right w:val="none" w:sz="0" w:space="0" w:color="auto"/>
                      </w:divBdr>
                    </w:div>
                    <w:div w:id="1101802766">
                      <w:marLeft w:val="0"/>
                      <w:marRight w:val="0"/>
                      <w:marTop w:val="0"/>
                      <w:marBottom w:val="0"/>
                      <w:divBdr>
                        <w:top w:val="none" w:sz="0" w:space="0" w:color="auto"/>
                        <w:left w:val="none" w:sz="0" w:space="0" w:color="auto"/>
                        <w:bottom w:val="none" w:sz="0" w:space="0" w:color="auto"/>
                        <w:right w:val="none" w:sz="0" w:space="0" w:color="auto"/>
                      </w:divBdr>
                    </w:div>
                    <w:div w:id="384455202">
                      <w:marLeft w:val="0"/>
                      <w:marRight w:val="0"/>
                      <w:marTop w:val="0"/>
                      <w:marBottom w:val="0"/>
                      <w:divBdr>
                        <w:top w:val="none" w:sz="0" w:space="0" w:color="auto"/>
                        <w:left w:val="none" w:sz="0" w:space="0" w:color="auto"/>
                        <w:bottom w:val="none" w:sz="0" w:space="0" w:color="auto"/>
                        <w:right w:val="none" w:sz="0" w:space="0" w:color="auto"/>
                      </w:divBdr>
                    </w:div>
                    <w:div w:id="2115855253">
                      <w:marLeft w:val="0"/>
                      <w:marRight w:val="0"/>
                      <w:marTop w:val="0"/>
                      <w:marBottom w:val="0"/>
                      <w:divBdr>
                        <w:top w:val="none" w:sz="0" w:space="0" w:color="auto"/>
                        <w:left w:val="none" w:sz="0" w:space="0" w:color="auto"/>
                        <w:bottom w:val="none" w:sz="0" w:space="0" w:color="auto"/>
                        <w:right w:val="none" w:sz="0" w:space="0" w:color="auto"/>
                      </w:divBdr>
                    </w:div>
                    <w:div w:id="283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325403">
          <w:marLeft w:val="0"/>
          <w:marRight w:val="0"/>
          <w:marTop w:val="0"/>
          <w:marBottom w:val="0"/>
          <w:divBdr>
            <w:top w:val="none" w:sz="0" w:space="0" w:color="auto"/>
            <w:left w:val="none" w:sz="0" w:space="0" w:color="auto"/>
            <w:bottom w:val="none" w:sz="0" w:space="0" w:color="auto"/>
            <w:right w:val="none" w:sz="0" w:space="0" w:color="auto"/>
          </w:divBdr>
          <w:divsChild>
            <w:div w:id="1003823365">
              <w:marLeft w:val="0"/>
              <w:marRight w:val="0"/>
              <w:marTop w:val="0"/>
              <w:marBottom w:val="0"/>
              <w:divBdr>
                <w:top w:val="none" w:sz="0" w:space="0" w:color="auto"/>
                <w:left w:val="none" w:sz="0" w:space="0" w:color="auto"/>
                <w:bottom w:val="none" w:sz="0" w:space="0" w:color="auto"/>
                <w:right w:val="none" w:sz="0" w:space="0" w:color="auto"/>
              </w:divBdr>
              <w:divsChild>
                <w:div w:id="1755127480">
                  <w:marLeft w:val="0"/>
                  <w:marRight w:val="0"/>
                  <w:marTop w:val="0"/>
                  <w:marBottom w:val="0"/>
                  <w:divBdr>
                    <w:top w:val="none" w:sz="0" w:space="0" w:color="auto"/>
                    <w:left w:val="none" w:sz="0" w:space="0" w:color="auto"/>
                    <w:bottom w:val="none" w:sz="0" w:space="0" w:color="auto"/>
                    <w:right w:val="none" w:sz="0" w:space="0" w:color="auto"/>
                  </w:divBdr>
                </w:div>
                <w:div w:id="11537140">
                  <w:marLeft w:val="0"/>
                  <w:marRight w:val="0"/>
                  <w:marTop w:val="0"/>
                  <w:marBottom w:val="0"/>
                  <w:divBdr>
                    <w:top w:val="none" w:sz="0" w:space="0" w:color="auto"/>
                    <w:left w:val="none" w:sz="0" w:space="0" w:color="auto"/>
                    <w:bottom w:val="none" w:sz="0" w:space="0" w:color="auto"/>
                    <w:right w:val="none" w:sz="0" w:space="0" w:color="auto"/>
                  </w:divBdr>
                </w:div>
                <w:div w:id="813446293">
                  <w:marLeft w:val="0"/>
                  <w:marRight w:val="0"/>
                  <w:marTop w:val="0"/>
                  <w:marBottom w:val="0"/>
                  <w:divBdr>
                    <w:top w:val="none" w:sz="0" w:space="0" w:color="auto"/>
                    <w:left w:val="none" w:sz="0" w:space="0" w:color="auto"/>
                    <w:bottom w:val="none" w:sz="0" w:space="0" w:color="auto"/>
                    <w:right w:val="none" w:sz="0" w:space="0" w:color="auto"/>
                  </w:divBdr>
                </w:div>
                <w:div w:id="377095316">
                  <w:marLeft w:val="0"/>
                  <w:marRight w:val="0"/>
                  <w:marTop w:val="0"/>
                  <w:marBottom w:val="0"/>
                  <w:divBdr>
                    <w:top w:val="none" w:sz="0" w:space="0" w:color="auto"/>
                    <w:left w:val="none" w:sz="0" w:space="0" w:color="auto"/>
                    <w:bottom w:val="none" w:sz="0" w:space="0" w:color="auto"/>
                    <w:right w:val="none" w:sz="0" w:space="0" w:color="auto"/>
                  </w:divBdr>
                  <w:divsChild>
                    <w:div w:id="1638804144">
                      <w:marLeft w:val="0"/>
                      <w:marRight w:val="0"/>
                      <w:marTop w:val="0"/>
                      <w:marBottom w:val="0"/>
                      <w:divBdr>
                        <w:top w:val="none" w:sz="0" w:space="0" w:color="auto"/>
                        <w:left w:val="none" w:sz="0" w:space="0" w:color="auto"/>
                        <w:bottom w:val="none" w:sz="0" w:space="0" w:color="auto"/>
                        <w:right w:val="none" w:sz="0" w:space="0" w:color="auto"/>
                      </w:divBdr>
                    </w:div>
                    <w:div w:id="1056776694">
                      <w:marLeft w:val="0"/>
                      <w:marRight w:val="0"/>
                      <w:marTop w:val="0"/>
                      <w:marBottom w:val="0"/>
                      <w:divBdr>
                        <w:top w:val="none" w:sz="0" w:space="0" w:color="auto"/>
                        <w:left w:val="none" w:sz="0" w:space="0" w:color="auto"/>
                        <w:bottom w:val="none" w:sz="0" w:space="0" w:color="auto"/>
                        <w:right w:val="none" w:sz="0" w:space="0" w:color="auto"/>
                      </w:divBdr>
                    </w:div>
                    <w:div w:id="180480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4699">
          <w:marLeft w:val="0"/>
          <w:marRight w:val="0"/>
          <w:marTop w:val="0"/>
          <w:marBottom w:val="0"/>
          <w:divBdr>
            <w:top w:val="none" w:sz="0" w:space="0" w:color="auto"/>
            <w:left w:val="none" w:sz="0" w:space="0" w:color="auto"/>
            <w:bottom w:val="none" w:sz="0" w:space="0" w:color="auto"/>
            <w:right w:val="none" w:sz="0" w:space="0" w:color="auto"/>
          </w:divBdr>
          <w:divsChild>
            <w:div w:id="396364284">
              <w:marLeft w:val="0"/>
              <w:marRight w:val="0"/>
              <w:marTop w:val="0"/>
              <w:marBottom w:val="0"/>
              <w:divBdr>
                <w:top w:val="none" w:sz="0" w:space="0" w:color="auto"/>
                <w:left w:val="none" w:sz="0" w:space="0" w:color="auto"/>
                <w:bottom w:val="none" w:sz="0" w:space="0" w:color="auto"/>
                <w:right w:val="none" w:sz="0" w:space="0" w:color="auto"/>
              </w:divBdr>
              <w:divsChild>
                <w:div w:id="1943803121">
                  <w:marLeft w:val="0"/>
                  <w:marRight w:val="0"/>
                  <w:marTop w:val="0"/>
                  <w:marBottom w:val="0"/>
                  <w:divBdr>
                    <w:top w:val="none" w:sz="0" w:space="0" w:color="auto"/>
                    <w:left w:val="none" w:sz="0" w:space="0" w:color="auto"/>
                    <w:bottom w:val="none" w:sz="0" w:space="0" w:color="auto"/>
                    <w:right w:val="none" w:sz="0" w:space="0" w:color="auto"/>
                  </w:divBdr>
                </w:div>
                <w:div w:id="1696076206">
                  <w:marLeft w:val="0"/>
                  <w:marRight w:val="0"/>
                  <w:marTop w:val="0"/>
                  <w:marBottom w:val="0"/>
                  <w:divBdr>
                    <w:top w:val="none" w:sz="0" w:space="0" w:color="auto"/>
                    <w:left w:val="none" w:sz="0" w:space="0" w:color="auto"/>
                    <w:bottom w:val="none" w:sz="0" w:space="0" w:color="auto"/>
                    <w:right w:val="none" w:sz="0" w:space="0" w:color="auto"/>
                  </w:divBdr>
                </w:div>
                <w:div w:id="1294364730">
                  <w:marLeft w:val="0"/>
                  <w:marRight w:val="0"/>
                  <w:marTop w:val="0"/>
                  <w:marBottom w:val="0"/>
                  <w:divBdr>
                    <w:top w:val="none" w:sz="0" w:space="0" w:color="auto"/>
                    <w:left w:val="none" w:sz="0" w:space="0" w:color="auto"/>
                    <w:bottom w:val="none" w:sz="0" w:space="0" w:color="auto"/>
                    <w:right w:val="none" w:sz="0" w:space="0" w:color="auto"/>
                  </w:divBdr>
                </w:div>
                <w:div w:id="242297682">
                  <w:marLeft w:val="0"/>
                  <w:marRight w:val="0"/>
                  <w:marTop w:val="0"/>
                  <w:marBottom w:val="0"/>
                  <w:divBdr>
                    <w:top w:val="none" w:sz="0" w:space="0" w:color="auto"/>
                    <w:left w:val="none" w:sz="0" w:space="0" w:color="auto"/>
                    <w:bottom w:val="none" w:sz="0" w:space="0" w:color="auto"/>
                    <w:right w:val="none" w:sz="0" w:space="0" w:color="auto"/>
                  </w:divBdr>
                </w:div>
                <w:div w:id="2012634414">
                  <w:marLeft w:val="0"/>
                  <w:marRight w:val="0"/>
                  <w:marTop w:val="0"/>
                  <w:marBottom w:val="0"/>
                  <w:divBdr>
                    <w:top w:val="none" w:sz="0" w:space="0" w:color="auto"/>
                    <w:left w:val="none" w:sz="0" w:space="0" w:color="auto"/>
                    <w:bottom w:val="none" w:sz="0" w:space="0" w:color="auto"/>
                    <w:right w:val="none" w:sz="0" w:space="0" w:color="auto"/>
                  </w:divBdr>
                </w:div>
                <w:div w:id="1291941404">
                  <w:marLeft w:val="0"/>
                  <w:marRight w:val="0"/>
                  <w:marTop w:val="0"/>
                  <w:marBottom w:val="0"/>
                  <w:divBdr>
                    <w:top w:val="none" w:sz="0" w:space="0" w:color="auto"/>
                    <w:left w:val="none" w:sz="0" w:space="0" w:color="auto"/>
                    <w:bottom w:val="none" w:sz="0" w:space="0" w:color="auto"/>
                    <w:right w:val="none" w:sz="0" w:space="0" w:color="auto"/>
                  </w:divBdr>
                </w:div>
                <w:div w:id="1205295417">
                  <w:marLeft w:val="0"/>
                  <w:marRight w:val="0"/>
                  <w:marTop w:val="0"/>
                  <w:marBottom w:val="0"/>
                  <w:divBdr>
                    <w:top w:val="none" w:sz="0" w:space="0" w:color="auto"/>
                    <w:left w:val="none" w:sz="0" w:space="0" w:color="auto"/>
                    <w:bottom w:val="none" w:sz="0" w:space="0" w:color="auto"/>
                    <w:right w:val="none" w:sz="0" w:space="0" w:color="auto"/>
                  </w:divBdr>
                </w:div>
                <w:div w:id="114106381">
                  <w:marLeft w:val="0"/>
                  <w:marRight w:val="0"/>
                  <w:marTop w:val="0"/>
                  <w:marBottom w:val="0"/>
                  <w:divBdr>
                    <w:top w:val="none" w:sz="0" w:space="0" w:color="auto"/>
                    <w:left w:val="none" w:sz="0" w:space="0" w:color="auto"/>
                    <w:bottom w:val="none" w:sz="0" w:space="0" w:color="auto"/>
                    <w:right w:val="none" w:sz="0" w:space="0" w:color="auto"/>
                  </w:divBdr>
                </w:div>
                <w:div w:id="845676859">
                  <w:marLeft w:val="0"/>
                  <w:marRight w:val="0"/>
                  <w:marTop w:val="0"/>
                  <w:marBottom w:val="0"/>
                  <w:divBdr>
                    <w:top w:val="none" w:sz="0" w:space="0" w:color="auto"/>
                    <w:left w:val="none" w:sz="0" w:space="0" w:color="auto"/>
                    <w:bottom w:val="none" w:sz="0" w:space="0" w:color="auto"/>
                    <w:right w:val="none" w:sz="0" w:space="0" w:color="auto"/>
                  </w:divBdr>
                </w:div>
                <w:div w:id="1159685689">
                  <w:marLeft w:val="0"/>
                  <w:marRight w:val="0"/>
                  <w:marTop w:val="0"/>
                  <w:marBottom w:val="0"/>
                  <w:divBdr>
                    <w:top w:val="none" w:sz="0" w:space="0" w:color="auto"/>
                    <w:left w:val="none" w:sz="0" w:space="0" w:color="auto"/>
                    <w:bottom w:val="none" w:sz="0" w:space="0" w:color="auto"/>
                    <w:right w:val="none" w:sz="0" w:space="0" w:color="auto"/>
                  </w:divBdr>
                </w:div>
                <w:div w:id="1101753461">
                  <w:marLeft w:val="0"/>
                  <w:marRight w:val="0"/>
                  <w:marTop w:val="0"/>
                  <w:marBottom w:val="0"/>
                  <w:divBdr>
                    <w:top w:val="none" w:sz="0" w:space="0" w:color="auto"/>
                    <w:left w:val="none" w:sz="0" w:space="0" w:color="auto"/>
                    <w:bottom w:val="none" w:sz="0" w:space="0" w:color="auto"/>
                    <w:right w:val="none" w:sz="0" w:space="0" w:color="auto"/>
                  </w:divBdr>
                </w:div>
                <w:div w:id="2041274097">
                  <w:marLeft w:val="0"/>
                  <w:marRight w:val="0"/>
                  <w:marTop w:val="0"/>
                  <w:marBottom w:val="0"/>
                  <w:divBdr>
                    <w:top w:val="none" w:sz="0" w:space="0" w:color="auto"/>
                    <w:left w:val="none" w:sz="0" w:space="0" w:color="auto"/>
                    <w:bottom w:val="none" w:sz="0" w:space="0" w:color="auto"/>
                    <w:right w:val="none" w:sz="0" w:space="0" w:color="auto"/>
                  </w:divBdr>
                </w:div>
                <w:div w:id="1735276216">
                  <w:marLeft w:val="0"/>
                  <w:marRight w:val="0"/>
                  <w:marTop w:val="0"/>
                  <w:marBottom w:val="0"/>
                  <w:divBdr>
                    <w:top w:val="none" w:sz="0" w:space="0" w:color="auto"/>
                    <w:left w:val="none" w:sz="0" w:space="0" w:color="auto"/>
                    <w:bottom w:val="none" w:sz="0" w:space="0" w:color="auto"/>
                    <w:right w:val="none" w:sz="0" w:space="0" w:color="auto"/>
                  </w:divBdr>
                </w:div>
                <w:div w:id="946429827">
                  <w:marLeft w:val="0"/>
                  <w:marRight w:val="0"/>
                  <w:marTop w:val="0"/>
                  <w:marBottom w:val="0"/>
                  <w:divBdr>
                    <w:top w:val="none" w:sz="0" w:space="0" w:color="auto"/>
                    <w:left w:val="none" w:sz="0" w:space="0" w:color="auto"/>
                    <w:bottom w:val="none" w:sz="0" w:space="0" w:color="auto"/>
                    <w:right w:val="none" w:sz="0" w:space="0" w:color="auto"/>
                  </w:divBdr>
                </w:div>
                <w:div w:id="1359625266">
                  <w:marLeft w:val="0"/>
                  <w:marRight w:val="0"/>
                  <w:marTop w:val="0"/>
                  <w:marBottom w:val="0"/>
                  <w:divBdr>
                    <w:top w:val="none" w:sz="0" w:space="0" w:color="auto"/>
                    <w:left w:val="none" w:sz="0" w:space="0" w:color="auto"/>
                    <w:bottom w:val="none" w:sz="0" w:space="0" w:color="auto"/>
                    <w:right w:val="none" w:sz="0" w:space="0" w:color="auto"/>
                  </w:divBdr>
                </w:div>
                <w:div w:id="2080247019">
                  <w:marLeft w:val="0"/>
                  <w:marRight w:val="0"/>
                  <w:marTop w:val="0"/>
                  <w:marBottom w:val="0"/>
                  <w:divBdr>
                    <w:top w:val="none" w:sz="0" w:space="0" w:color="auto"/>
                    <w:left w:val="none" w:sz="0" w:space="0" w:color="auto"/>
                    <w:bottom w:val="none" w:sz="0" w:space="0" w:color="auto"/>
                    <w:right w:val="none" w:sz="0" w:space="0" w:color="auto"/>
                  </w:divBdr>
                  <w:divsChild>
                    <w:div w:id="1805653628">
                      <w:marLeft w:val="0"/>
                      <w:marRight w:val="0"/>
                      <w:marTop w:val="0"/>
                      <w:marBottom w:val="0"/>
                      <w:divBdr>
                        <w:top w:val="none" w:sz="0" w:space="0" w:color="auto"/>
                        <w:left w:val="none" w:sz="0" w:space="0" w:color="auto"/>
                        <w:bottom w:val="none" w:sz="0" w:space="0" w:color="auto"/>
                        <w:right w:val="none" w:sz="0" w:space="0" w:color="auto"/>
                      </w:divBdr>
                    </w:div>
                    <w:div w:id="748236878">
                      <w:marLeft w:val="0"/>
                      <w:marRight w:val="0"/>
                      <w:marTop w:val="0"/>
                      <w:marBottom w:val="0"/>
                      <w:divBdr>
                        <w:top w:val="none" w:sz="0" w:space="0" w:color="auto"/>
                        <w:left w:val="none" w:sz="0" w:space="0" w:color="auto"/>
                        <w:bottom w:val="none" w:sz="0" w:space="0" w:color="auto"/>
                        <w:right w:val="none" w:sz="0" w:space="0" w:color="auto"/>
                      </w:divBdr>
                    </w:div>
                    <w:div w:id="629670970">
                      <w:marLeft w:val="0"/>
                      <w:marRight w:val="0"/>
                      <w:marTop w:val="0"/>
                      <w:marBottom w:val="0"/>
                      <w:divBdr>
                        <w:top w:val="none" w:sz="0" w:space="0" w:color="auto"/>
                        <w:left w:val="none" w:sz="0" w:space="0" w:color="auto"/>
                        <w:bottom w:val="none" w:sz="0" w:space="0" w:color="auto"/>
                        <w:right w:val="none" w:sz="0" w:space="0" w:color="auto"/>
                      </w:divBdr>
                    </w:div>
                    <w:div w:id="613900094">
                      <w:marLeft w:val="0"/>
                      <w:marRight w:val="0"/>
                      <w:marTop w:val="0"/>
                      <w:marBottom w:val="0"/>
                      <w:divBdr>
                        <w:top w:val="none" w:sz="0" w:space="0" w:color="auto"/>
                        <w:left w:val="none" w:sz="0" w:space="0" w:color="auto"/>
                        <w:bottom w:val="none" w:sz="0" w:space="0" w:color="auto"/>
                        <w:right w:val="none" w:sz="0" w:space="0" w:color="auto"/>
                      </w:divBdr>
                    </w:div>
                    <w:div w:id="1907523008">
                      <w:marLeft w:val="0"/>
                      <w:marRight w:val="0"/>
                      <w:marTop w:val="0"/>
                      <w:marBottom w:val="0"/>
                      <w:divBdr>
                        <w:top w:val="none" w:sz="0" w:space="0" w:color="auto"/>
                        <w:left w:val="none" w:sz="0" w:space="0" w:color="auto"/>
                        <w:bottom w:val="none" w:sz="0" w:space="0" w:color="auto"/>
                        <w:right w:val="none" w:sz="0" w:space="0" w:color="auto"/>
                      </w:divBdr>
                    </w:div>
                    <w:div w:id="1764259834">
                      <w:marLeft w:val="0"/>
                      <w:marRight w:val="0"/>
                      <w:marTop w:val="0"/>
                      <w:marBottom w:val="0"/>
                      <w:divBdr>
                        <w:top w:val="none" w:sz="0" w:space="0" w:color="auto"/>
                        <w:left w:val="none" w:sz="0" w:space="0" w:color="auto"/>
                        <w:bottom w:val="none" w:sz="0" w:space="0" w:color="auto"/>
                        <w:right w:val="none" w:sz="0" w:space="0" w:color="auto"/>
                      </w:divBdr>
                    </w:div>
                    <w:div w:id="1589848621">
                      <w:marLeft w:val="0"/>
                      <w:marRight w:val="0"/>
                      <w:marTop w:val="0"/>
                      <w:marBottom w:val="0"/>
                      <w:divBdr>
                        <w:top w:val="none" w:sz="0" w:space="0" w:color="auto"/>
                        <w:left w:val="none" w:sz="0" w:space="0" w:color="auto"/>
                        <w:bottom w:val="none" w:sz="0" w:space="0" w:color="auto"/>
                        <w:right w:val="none" w:sz="0" w:space="0" w:color="auto"/>
                      </w:divBdr>
                    </w:div>
                    <w:div w:id="142741236">
                      <w:marLeft w:val="0"/>
                      <w:marRight w:val="0"/>
                      <w:marTop w:val="0"/>
                      <w:marBottom w:val="0"/>
                      <w:divBdr>
                        <w:top w:val="none" w:sz="0" w:space="0" w:color="auto"/>
                        <w:left w:val="none" w:sz="0" w:space="0" w:color="auto"/>
                        <w:bottom w:val="none" w:sz="0" w:space="0" w:color="auto"/>
                        <w:right w:val="none" w:sz="0" w:space="0" w:color="auto"/>
                      </w:divBdr>
                    </w:div>
                    <w:div w:id="716590652">
                      <w:marLeft w:val="0"/>
                      <w:marRight w:val="0"/>
                      <w:marTop w:val="0"/>
                      <w:marBottom w:val="0"/>
                      <w:divBdr>
                        <w:top w:val="none" w:sz="0" w:space="0" w:color="auto"/>
                        <w:left w:val="none" w:sz="0" w:space="0" w:color="auto"/>
                        <w:bottom w:val="none" w:sz="0" w:space="0" w:color="auto"/>
                        <w:right w:val="none" w:sz="0" w:space="0" w:color="auto"/>
                      </w:divBdr>
                    </w:div>
                    <w:div w:id="1911580461">
                      <w:marLeft w:val="0"/>
                      <w:marRight w:val="0"/>
                      <w:marTop w:val="0"/>
                      <w:marBottom w:val="0"/>
                      <w:divBdr>
                        <w:top w:val="none" w:sz="0" w:space="0" w:color="auto"/>
                        <w:left w:val="none" w:sz="0" w:space="0" w:color="auto"/>
                        <w:bottom w:val="none" w:sz="0" w:space="0" w:color="auto"/>
                        <w:right w:val="none" w:sz="0" w:space="0" w:color="auto"/>
                      </w:divBdr>
                    </w:div>
                    <w:div w:id="1301308085">
                      <w:marLeft w:val="0"/>
                      <w:marRight w:val="0"/>
                      <w:marTop w:val="0"/>
                      <w:marBottom w:val="0"/>
                      <w:divBdr>
                        <w:top w:val="none" w:sz="0" w:space="0" w:color="auto"/>
                        <w:left w:val="none" w:sz="0" w:space="0" w:color="auto"/>
                        <w:bottom w:val="none" w:sz="0" w:space="0" w:color="auto"/>
                        <w:right w:val="none" w:sz="0" w:space="0" w:color="auto"/>
                      </w:divBdr>
                    </w:div>
                    <w:div w:id="1778525675">
                      <w:marLeft w:val="0"/>
                      <w:marRight w:val="0"/>
                      <w:marTop w:val="0"/>
                      <w:marBottom w:val="0"/>
                      <w:divBdr>
                        <w:top w:val="none" w:sz="0" w:space="0" w:color="auto"/>
                        <w:left w:val="none" w:sz="0" w:space="0" w:color="auto"/>
                        <w:bottom w:val="none" w:sz="0" w:space="0" w:color="auto"/>
                        <w:right w:val="none" w:sz="0" w:space="0" w:color="auto"/>
                      </w:divBdr>
                    </w:div>
                    <w:div w:id="940990118">
                      <w:marLeft w:val="0"/>
                      <w:marRight w:val="0"/>
                      <w:marTop w:val="0"/>
                      <w:marBottom w:val="0"/>
                      <w:divBdr>
                        <w:top w:val="none" w:sz="0" w:space="0" w:color="auto"/>
                        <w:left w:val="none" w:sz="0" w:space="0" w:color="auto"/>
                        <w:bottom w:val="none" w:sz="0" w:space="0" w:color="auto"/>
                        <w:right w:val="none" w:sz="0" w:space="0" w:color="auto"/>
                      </w:divBdr>
                    </w:div>
                    <w:div w:id="739330236">
                      <w:marLeft w:val="0"/>
                      <w:marRight w:val="0"/>
                      <w:marTop w:val="0"/>
                      <w:marBottom w:val="0"/>
                      <w:divBdr>
                        <w:top w:val="none" w:sz="0" w:space="0" w:color="auto"/>
                        <w:left w:val="none" w:sz="0" w:space="0" w:color="auto"/>
                        <w:bottom w:val="none" w:sz="0" w:space="0" w:color="auto"/>
                        <w:right w:val="none" w:sz="0" w:space="0" w:color="auto"/>
                      </w:divBdr>
                    </w:div>
                    <w:div w:id="202644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82655">
          <w:marLeft w:val="0"/>
          <w:marRight w:val="0"/>
          <w:marTop w:val="0"/>
          <w:marBottom w:val="0"/>
          <w:divBdr>
            <w:top w:val="none" w:sz="0" w:space="0" w:color="auto"/>
            <w:left w:val="none" w:sz="0" w:space="0" w:color="auto"/>
            <w:bottom w:val="none" w:sz="0" w:space="0" w:color="auto"/>
            <w:right w:val="none" w:sz="0" w:space="0" w:color="auto"/>
          </w:divBdr>
          <w:divsChild>
            <w:div w:id="272833209">
              <w:marLeft w:val="0"/>
              <w:marRight w:val="0"/>
              <w:marTop w:val="0"/>
              <w:marBottom w:val="0"/>
              <w:divBdr>
                <w:top w:val="none" w:sz="0" w:space="0" w:color="auto"/>
                <w:left w:val="none" w:sz="0" w:space="0" w:color="auto"/>
                <w:bottom w:val="none" w:sz="0" w:space="0" w:color="auto"/>
                <w:right w:val="none" w:sz="0" w:space="0" w:color="auto"/>
              </w:divBdr>
              <w:divsChild>
                <w:div w:id="902062818">
                  <w:marLeft w:val="0"/>
                  <w:marRight w:val="0"/>
                  <w:marTop w:val="0"/>
                  <w:marBottom w:val="0"/>
                  <w:divBdr>
                    <w:top w:val="none" w:sz="0" w:space="0" w:color="auto"/>
                    <w:left w:val="none" w:sz="0" w:space="0" w:color="auto"/>
                    <w:bottom w:val="none" w:sz="0" w:space="0" w:color="auto"/>
                    <w:right w:val="none" w:sz="0" w:space="0" w:color="auto"/>
                  </w:divBdr>
                </w:div>
                <w:div w:id="378433161">
                  <w:marLeft w:val="0"/>
                  <w:marRight w:val="0"/>
                  <w:marTop w:val="0"/>
                  <w:marBottom w:val="0"/>
                  <w:divBdr>
                    <w:top w:val="none" w:sz="0" w:space="0" w:color="auto"/>
                    <w:left w:val="none" w:sz="0" w:space="0" w:color="auto"/>
                    <w:bottom w:val="none" w:sz="0" w:space="0" w:color="auto"/>
                    <w:right w:val="none" w:sz="0" w:space="0" w:color="auto"/>
                  </w:divBdr>
                </w:div>
                <w:div w:id="349259545">
                  <w:marLeft w:val="0"/>
                  <w:marRight w:val="0"/>
                  <w:marTop w:val="0"/>
                  <w:marBottom w:val="0"/>
                  <w:divBdr>
                    <w:top w:val="none" w:sz="0" w:space="0" w:color="auto"/>
                    <w:left w:val="none" w:sz="0" w:space="0" w:color="auto"/>
                    <w:bottom w:val="none" w:sz="0" w:space="0" w:color="auto"/>
                    <w:right w:val="none" w:sz="0" w:space="0" w:color="auto"/>
                  </w:divBdr>
                </w:div>
                <w:div w:id="470489977">
                  <w:marLeft w:val="0"/>
                  <w:marRight w:val="0"/>
                  <w:marTop w:val="0"/>
                  <w:marBottom w:val="0"/>
                  <w:divBdr>
                    <w:top w:val="none" w:sz="0" w:space="0" w:color="auto"/>
                    <w:left w:val="none" w:sz="0" w:space="0" w:color="auto"/>
                    <w:bottom w:val="none" w:sz="0" w:space="0" w:color="auto"/>
                    <w:right w:val="none" w:sz="0" w:space="0" w:color="auto"/>
                  </w:divBdr>
                </w:div>
                <w:div w:id="227344969">
                  <w:marLeft w:val="0"/>
                  <w:marRight w:val="0"/>
                  <w:marTop w:val="0"/>
                  <w:marBottom w:val="0"/>
                  <w:divBdr>
                    <w:top w:val="none" w:sz="0" w:space="0" w:color="auto"/>
                    <w:left w:val="none" w:sz="0" w:space="0" w:color="auto"/>
                    <w:bottom w:val="none" w:sz="0" w:space="0" w:color="auto"/>
                    <w:right w:val="none" w:sz="0" w:space="0" w:color="auto"/>
                  </w:divBdr>
                </w:div>
                <w:div w:id="610090536">
                  <w:marLeft w:val="0"/>
                  <w:marRight w:val="0"/>
                  <w:marTop w:val="0"/>
                  <w:marBottom w:val="0"/>
                  <w:divBdr>
                    <w:top w:val="none" w:sz="0" w:space="0" w:color="auto"/>
                    <w:left w:val="none" w:sz="0" w:space="0" w:color="auto"/>
                    <w:bottom w:val="none" w:sz="0" w:space="0" w:color="auto"/>
                    <w:right w:val="none" w:sz="0" w:space="0" w:color="auto"/>
                  </w:divBdr>
                </w:div>
                <w:div w:id="217741266">
                  <w:marLeft w:val="0"/>
                  <w:marRight w:val="0"/>
                  <w:marTop w:val="0"/>
                  <w:marBottom w:val="0"/>
                  <w:divBdr>
                    <w:top w:val="none" w:sz="0" w:space="0" w:color="auto"/>
                    <w:left w:val="none" w:sz="0" w:space="0" w:color="auto"/>
                    <w:bottom w:val="none" w:sz="0" w:space="0" w:color="auto"/>
                    <w:right w:val="none" w:sz="0" w:space="0" w:color="auto"/>
                  </w:divBdr>
                </w:div>
                <w:div w:id="1366367490">
                  <w:marLeft w:val="0"/>
                  <w:marRight w:val="0"/>
                  <w:marTop w:val="0"/>
                  <w:marBottom w:val="0"/>
                  <w:divBdr>
                    <w:top w:val="none" w:sz="0" w:space="0" w:color="auto"/>
                    <w:left w:val="none" w:sz="0" w:space="0" w:color="auto"/>
                    <w:bottom w:val="none" w:sz="0" w:space="0" w:color="auto"/>
                    <w:right w:val="none" w:sz="0" w:space="0" w:color="auto"/>
                  </w:divBdr>
                </w:div>
                <w:div w:id="2031951721">
                  <w:marLeft w:val="0"/>
                  <w:marRight w:val="0"/>
                  <w:marTop w:val="0"/>
                  <w:marBottom w:val="0"/>
                  <w:divBdr>
                    <w:top w:val="none" w:sz="0" w:space="0" w:color="auto"/>
                    <w:left w:val="none" w:sz="0" w:space="0" w:color="auto"/>
                    <w:bottom w:val="none" w:sz="0" w:space="0" w:color="auto"/>
                    <w:right w:val="none" w:sz="0" w:space="0" w:color="auto"/>
                  </w:divBdr>
                </w:div>
                <w:div w:id="276837529">
                  <w:marLeft w:val="0"/>
                  <w:marRight w:val="0"/>
                  <w:marTop w:val="0"/>
                  <w:marBottom w:val="0"/>
                  <w:divBdr>
                    <w:top w:val="none" w:sz="0" w:space="0" w:color="auto"/>
                    <w:left w:val="none" w:sz="0" w:space="0" w:color="auto"/>
                    <w:bottom w:val="none" w:sz="0" w:space="0" w:color="auto"/>
                    <w:right w:val="none" w:sz="0" w:space="0" w:color="auto"/>
                  </w:divBdr>
                </w:div>
                <w:div w:id="1704359680">
                  <w:marLeft w:val="0"/>
                  <w:marRight w:val="0"/>
                  <w:marTop w:val="0"/>
                  <w:marBottom w:val="0"/>
                  <w:divBdr>
                    <w:top w:val="none" w:sz="0" w:space="0" w:color="auto"/>
                    <w:left w:val="none" w:sz="0" w:space="0" w:color="auto"/>
                    <w:bottom w:val="none" w:sz="0" w:space="0" w:color="auto"/>
                    <w:right w:val="none" w:sz="0" w:space="0" w:color="auto"/>
                  </w:divBdr>
                </w:div>
                <w:div w:id="1687125532">
                  <w:marLeft w:val="0"/>
                  <w:marRight w:val="0"/>
                  <w:marTop w:val="0"/>
                  <w:marBottom w:val="0"/>
                  <w:divBdr>
                    <w:top w:val="none" w:sz="0" w:space="0" w:color="auto"/>
                    <w:left w:val="none" w:sz="0" w:space="0" w:color="auto"/>
                    <w:bottom w:val="none" w:sz="0" w:space="0" w:color="auto"/>
                    <w:right w:val="none" w:sz="0" w:space="0" w:color="auto"/>
                  </w:divBdr>
                </w:div>
                <w:div w:id="822433607">
                  <w:marLeft w:val="0"/>
                  <w:marRight w:val="0"/>
                  <w:marTop w:val="0"/>
                  <w:marBottom w:val="0"/>
                  <w:divBdr>
                    <w:top w:val="none" w:sz="0" w:space="0" w:color="auto"/>
                    <w:left w:val="none" w:sz="0" w:space="0" w:color="auto"/>
                    <w:bottom w:val="none" w:sz="0" w:space="0" w:color="auto"/>
                    <w:right w:val="none" w:sz="0" w:space="0" w:color="auto"/>
                  </w:divBdr>
                </w:div>
                <w:div w:id="1322730525">
                  <w:marLeft w:val="0"/>
                  <w:marRight w:val="0"/>
                  <w:marTop w:val="0"/>
                  <w:marBottom w:val="0"/>
                  <w:divBdr>
                    <w:top w:val="none" w:sz="0" w:space="0" w:color="auto"/>
                    <w:left w:val="none" w:sz="0" w:space="0" w:color="auto"/>
                    <w:bottom w:val="none" w:sz="0" w:space="0" w:color="auto"/>
                    <w:right w:val="none" w:sz="0" w:space="0" w:color="auto"/>
                  </w:divBdr>
                </w:div>
                <w:div w:id="763113370">
                  <w:marLeft w:val="0"/>
                  <w:marRight w:val="0"/>
                  <w:marTop w:val="0"/>
                  <w:marBottom w:val="0"/>
                  <w:divBdr>
                    <w:top w:val="none" w:sz="0" w:space="0" w:color="auto"/>
                    <w:left w:val="none" w:sz="0" w:space="0" w:color="auto"/>
                    <w:bottom w:val="none" w:sz="0" w:space="0" w:color="auto"/>
                    <w:right w:val="none" w:sz="0" w:space="0" w:color="auto"/>
                  </w:divBdr>
                </w:div>
                <w:div w:id="1108890388">
                  <w:marLeft w:val="0"/>
                  <w:marRight w:val="0"/>
                  <w:marTop w:val="0"/>
                  <w:marBottom w:val="0"/>
                  <w:divBdr>
                    <w:top w:val="none" w:sz="0" w:space="0" w:color="auto"/>
                    <w:left w:val="none" w:sz="0" w:space="0" w:color="auto"/>
                    <w:bottom w:val="none" w:sz="0" w:space="0" w:color="auto"/>
                    <w:right w:val="none" w:sz="0" w:space="0" w:color="auto"/>
                  </w:divBdr>
                </w:div>
                <w:div w:id="1037509625">
                  <w:marLeft w:val="0"/>
                  <w:marRight w:val="0"/>
                  <w:marTop w:val="0"/>
                  <w:marBottom w:val="0"/>
                  <w:divBdr>
                    <w:top w:val="none" w:sz="0" w:space="0" w:color="auto"/>
                    <w:left w:val="none" w:sz="0" w:space="0" w:color="auto"/>
                    <w:bottom w:val="none" w:sz="0" w:space="0" w:color="auto"/>
                    <w:right w:val="none" w:sz="0" w:space="0" w:color="auto"/>
                  </w:divBdr>
                </w:div>
                <w:div w:id="471023583">
                  <w:marLeft w:val="0"/>
                  <w:marRight w:val="0"/>
                  <w:marTop w:val="0"/>
                  <w:marBottom w:val="0"/>
                  <w:divBdr>
                    <w:top w:val="none" w:sz="0" w:space="0" w:color="auto"/>
                    <w:left w:val="none" w:sz="0" w:space="0" w:color="auto"/>
                    <w:bottom w:val="none" w:sz="0" w:space="0" w:color="auto"/>
                    <w:right w:val="none" w:sz="0" w:space="0" w:color="auto"/>
                  </w:divBdr>
                </w:div>
                <w:div w:id="1451241823">
                  <w:marLeft w:val="0"/>
                  <w:marRight w:val="0"/>
                  <w:marTop w:val="0"/>
                  <w:marBottom w:val="0"/>
                  <w:divBdr>
                    <w:top w:val="none" w:sz="0" w:space="0" w:color="auto"/>
                    <w:left w:val="none" w:sz="0" w:space="0" w:color="auto"/>
                    <w:bottom w:val="none" w:sz="0" w:space="0" w:color="auto"/>
                    <w:right w:val="none" w:sz="0" w:space="0" w:color="auto"/>
                  </w:divBdr>
                </w:div>
                <w:div w:id="636642525">
                  <w:marLeft w:val="0"/>
                  <w:marRight w:val="0"/>
                  <w:marTop w:val="0"/>
                  <w:marBottom w:val="0"/>
                  <w:divBdr>
                    <w:top w:val="none" w:sz="0" w:space="0" w:color="auto"/>
                    <w:left w:val="none" w:sz="0" w:space="0" w:color="auto"/>
                    <w:bottom w:val="none" w:sz="0" w:space="0" w:color="auto"/>
                    <w:right w:val="none" w:sz="0" w:space="0" w:color="auto"/>
                  </w:divBdr>
                </w:div>
                <w:div w:id="92014212">
                  <w:marLeft w:val="0"/>
                  <w:marRight w:val="0"/>
                  <w:marTop w:val="0"/>
                  <w:marBottom w:val="0"/>
                  <w:divBdr>
                    <w:top w:val="none" w:sz="0" w:space="0" w:color="auto"/>
                    <w:left w:val="none" w:sz="0" w:space="0" w:color="auto"/>
                    <w:bottom w:val="none" w:sz="0" w:space="0" w:color="auto"/>
                    <w:right w:val="none" w:sz="0" w:space="0" w:color="auto"/>
                  </w:divBdr>
                </w:div>
                <w:div w:id="2107534366">
                  <w:marLeft w:val="0"/>
                  <w:marRight w:val="0"/>
                  <w:marTop w:val="0"/>
                  <w:marBottom w:val="0"/>
                  <w:divBdr>
                    <w:top w:val="none" w:sz="0" w:space="0" w:color="auto"/>
                    <w:left w:val="none" w:sz="0" w:space="0" w:color="auto"/>
                    <w:bottom w:val="none" w:sz="0" w:space="0" w:color="auto"/>
                    <w:right w:val="none" w:sz="0" w:space="0" w:color="auto"/>
                  </w:divBdr>
                </w:div>
                <w:div w:id="1948583189">
                  <w:marLeft w:val="0"/>
                  <w:marRight w:val="0"/>
                  <w:marTop w:val="0"/>
                  <w:marBottom w:val="0"/>
                  <w:divBdr>
                    <w:top w:val="none" w:sz="0" w:space="0" w:color="auto"/>
                    <w:left w:val="none" w:sz="0" w:space="0" w:color="auto"/>
                    <w:bottom w:val="none" w:sz="0" w:space="0" w:color="auto"/>
                    <w:right w:val="none" w:sz="0" w:space="0" w:color="auto"/>
                  </w:divBdr>
                  <w:divsChild>
                    <w:div w:id="1900822966">
                      <w:marLeft w:val="0"/>
                      <w:marRight w:val="0"/>
                      <w:marTop w:val="0"/>
                      <w:marBottom w:val="0"/>
                      <w:divBdr>
                        <w:top w:val="none" w:sz="0" w:space="0" w:color="auto"/>
                        <w:left w:val="none" w:sz="0" w:space="0" w:color="auto"/>
                        <w:bottom w:val="none" w:sz="0" w:space="0" w:color="auto"/>
                        <w:right w:val="none" w:sz="0" w:space="0" w:color="auto"/>
                      </w:divBdr>
                    </w:div>
                    <w:div w:id="1948193544">
                      <w:marLeft w:val="0"/>
                      <w:marRight w:val="0"/>
                      <w:marTop w:val="0"/>
                      <w:marBottom w:val="0"/>
                      <w:divBdr>
                        <w:top w:val="none" w:sz="0" w:space="0" w:color="auto"/>
                        <w:left w:val="none" w:sz="0" w:space="0" w:color="auto"/>
                        <w:bottom w:val="none" w:sz="0" w:space="0" w:color="auto"/>
                        <w:right w:val="none" w:sz="0" w:space="0" w:color="auto"/>
                      </w:divBdr>
                    </w:div>
                    <w:div w:id="901907339">
                      <w:marLeft w:val="0"/>
                      <w:marRight w:val="0"/>
                      <w:marTop w:val="0"/>
                      <w:marBottom w:val="0"/>
                      <w:divBdr>
                        <w:top w:val="none" w:sz="0" w:space="0" w:color="auto"/>
                        <w:left w:val="none" w:sz="0" w:space="0" w:color="auto"/>
                        <w:bottom w:val="none" w:sz="0" w:space="0" w:color="auto"/>
                        <w:right w:val="none" w:sz="0" w:space="0" w:color="auto"/>
                      </w:divBdr>
                    </w:div>
                    <w:div w:id="5792875">
                      <w:marLeft w:val="0"/>
                      <w:marRight w:val="0"/>
                      <w:marTop w:val="0"/>
                      <w:marBottom w:val="0"/>
                      <w:divBdr>
                        <w:top w:val="none" w:sz="0" w:space="0" w:color="auto"/>
                        <w:left w:val="none" w:sz="0" w:space="0" w:color="auto"/>
                        <w:bottom w:val="none" w:sz="0" w:space="0" w:color="auto"/>
                        <w:right w:val="none" w:sz="0" w:space="0" w:color="auto"/>
                      </w:divBdr>
                    </w:div>
                    <w:div w:id="2076735520">
                      <w:marLeft w:val="0"/>
                      <w:marRight w:val="0"/>
                      <w:marTop w:val="0"/>
                      <w:marBottom w:val="0"/>
                      <w:divBdr>
                        <w:top w:val="none" w:sz="0" w:space="0" w:color="auto"/>
                        <w:left w:val="none" w:sz="0" w:space="0" w:color="auto"/>
                        <w:bottom w:val="none" w:sz="0" w:space="0" w:color="auto"/>
                        <w:right w:val="none" w:sz="0" w:space="0" w:color="auto"/>
                      </w:divBdr>
                    </w:div>
                    <w:div w:id="288172466">
                      <w:marLeft w:val="0"/>
                      <w:marRight w:val="0"/>
                      <w:marTop w:val="0"/>
                      <w:marBottom w:val="0"/>
                      <w:divBdr>
                        <w:top w:val="none" w:sz="0" w:space="0" w:color="auto"/>
                        <w:left w:val="none" w:sz="0" w:space="0" w:color="auto"/>
                        <w:bottom w:val="none" w:sz="0" w:space="0" w:color="auto"/>
                        <w:right w:val="none" w:sz="0" w:space="0" w:color="auto"/>
                      </w:divBdr>
                    </w:div>
                    <w:div w:id="564412282">
                      <w:marLeft w:val="0"/>
                      <w:marRight w:val="0"/>
                      <w:marTop w:val="0"/>
                      <w:marBottom w:val="0"/>
                      <w:divBdr>
                        <w:top w:val="none" w:sz="0" w:space="0" w:color="auto"/>
                        <w:left w:val="none" w:sz="0" w:space="0" w:color="auto"/>
                        <w:bottom w:val="none" w:sz="0" w:space="0" w:color="auto"/>
                        <w:right w:val="none" w:sz="0" w:space="0" w:color="auto"/>
                      </w:divBdr>
                    </w:div>
                    <w:div w:id="1207373948">
                      <w:marLeft w:val="0"/>
                      <w:marRight w:val="0"/>
                      <w:marTop w:val="0"/>
                      <w:marBottom w:val="0"/>
                      <w:divBdr>
                        <w:top w:val="none" w:sz="0" w:space="0" w:color="auto"/>
                        <w:left w:val="none" w:sz="0" w:space="0" w:color="auto"/>
                        <w:bottom w:val="none" w:sz="0" w:space="0" w:color="auto"/>
                        <w:right w:val="none" w:sz="0" w:space="0" w:color="auto"/>
                      </w:divBdr>
                    </w:div>
                    <w:div w:id="1853373537">
                      <w:marLeft w:val="0"/>
                      <w:marRight w:val="0"/>
                      <w:marTop w:val="0"/>
                      <w:marBottom w:val="0"/>
                      <w:divBdr>
                        <w:top w:val="none" w:sz="0" w:space="0" w:color="auto"/>
                        <w:left w:val="none" w:sz="0" w:space="0" w:color="auto"/>
                        <w:bottom w:val="none" w:sz="0" w:space="0" w:color="auto"/>
                        <w:right w:val="none" w:sz="0" w:space="0" w:color="auto"/>
                      </w:divBdr>
                    </w:div>
                    <w:div w:id="1566648522">
                      <w:marLeft w:val="0"/>
                      <w:marRight w:val="0"/>
                      <w:marTop w:val="0"/>
                      <w:marBottom w:val="0"/>
                      <w:divBdr>
                        <w:top w:val="none" w:sz="0" w:space="0" w:color="auto"/>
                        <w:left w:val="none" w:sz="0" w:space="0" w:color="auto"/>
                        <w:bottom w:val="none" w:sz="0" w:space="0" w:color="auto"/>
                        <w:right w:val="none" w:sz="0" w:space="0" w:color="auto"/>
                      </w:divBdr>
                    </w:div>
                    <w:div w:id="1577788471">
                      <w:marLeft w:val="0"/>
                      <w:marRight w:val="0"/>
                      <w:marTop w:val="0"/>
                      <w:marBottom w:val="0"/>
                      <w:divBdr>
                        <w:top w:val="none" w:sz="0" w:space="0" w:color="auto"/>
                        <w:left w:val="none" w:sz="0" w:space="0" w:color="auto"/>
                        <w:bottom w:val="none" w:sz="0" w:space="0" w:color="auto"/>
                        <w:right w:val="none" w:sz="0" w:space="0" w:color="auto"/>
                      </w:divBdr>
                    </w:div>
                    <w:div w:id="1834635735">
                      <w:marLeft w:val="0"/>
                      <w:marRight w:val="0"/>
                      <w:marTop w:val="0"/>
                      <w:marBottom w:val="0"/>
                      <w:divBdr>
                        <w:top w:val="none" w:sz="0" w:space="0" w:color="auto"/>
                        <w:left w:val="none" w:sz="0" w:space="0" w:color="auto"/>
                        <w:bottom w:val="none" w:sz="0" w:space="0" w:color="auto"/>
                        <w:right w:val="none" w:sz="0" w:space="0" w:color="auto"/>
                      </w:divBdr>
                    </w:div>
                    <w:div w:id="1296638441">
                      <w:marLeft w:val="0"/>
                      <w:marRight w:val="0"/>
                      <w:marTop w:val="0"/>
                      <w:marBottom w:val="0"/>
                      <w:divBdr>
                        <w:top w:val="none" w:sz="0" w:space="0" w:color="auto"/>
                        <w:left w:val="none" w:sz="0" w:space="0" w:color="auto"/>
                        <w:bottom w:val="none" w:sz="0" w:space="0" w:color="auto"/>
                        <w:right w:val="none" w:sz="0" w:space="0" w:color="auto"/>
                      </w:divBdr>
                    </w:div>
                    <w:div w:id="2014139989">
                      <w:marLeft w:val="0"/>
                      <w:marRight w:val="0"/>
                      <w:marTop w:val="0"/>
                      <w:marBottom w:val="0"/>
                      <w:divBdr>
                        <w:top w:val="none" w:sz="0" w:space="0" w:color="auto"/>
                        <w:left w:val="none" w:sz="0" w:space="0" w:color="auto"/>
                        <w:bottom w:val="none" w:sz="0" w:space="0" w:color="auto"/>
                        <w:right w:val="none" w:sz="0" w:space="0" w:color="auto"/>
                      </w:divBdr>
                    </w:div>
                    <w:div w:id="377822951">
                      <w:marLeft w:val="0"/>
                      <w:marRight w:val="0"/>
                      <w:marTop w:val="0"/>
                      <w:marBottom w:val="0"/>
                      <w:divBdr>
                        <w:top w:val="none" w:sz="0" w:space="0" w:color="auto"/>
                        <w:left w:val="none" w:sz="0" w:space="0" w:color="auto"/>
                        <w:bottom w:val="none" w:sz="0" w:space="0" w:color="auto"/>
                        <w:right w:val="none" w:sz="0" w:space="0" w:color="auto"/>
                      </w:divBdr>
                    </w:div>
                    <w:div w:id="473714181">
                      <w:marLeft w:val="0"/>
                      <w:marRight w:val="0"/>
                      <w:marTop w:val="0"/>
                      <w:marBottom w:val="0"/>
                      <w:divBdr>
                        <w:top w:val="none" w:sz="0" w:space="0" w:color="auto"/>
                        <w:left w:val="none" w:sz="0" w:space="0" w:color="auto"/>
                        <w:bottom w:val="none" w:sz="0" w:space="0" w:color="auto"/>
                        <w:right w:val="none" w:sz="0" w:space="0" w:color="auto"/>
                      </w:divBdr>
                    </w:div>
                    <w:div w:id="914362790">
                      <w:marLeft w:val="0"/>
                      <w:marRight w:val="0"/>
                      <w:marTop w:val="0"/>
                      <w:marBottom w:val="0"/>
                      <w:divBdr>
                        <w:top w:val="none" w:sz="0" w:space="0" w:color="auto"/>
                        <w:left w:val="none" w:sz="0" w:space="0" w:color="auto"/>
                        <w:bottom w:val="none" w:sz="0" w:space="0" w:color="auto"/>
                        <w:right w:val="none" w:sz="0" w:space="0" w:color="auto"/>
                      </w:divBdr>
                    </w:div>
                    <w:div w:id="248200417">
                      <w:marLeft w:val="0"/>
                      <w:marRight w:val="0"/>
                      <w:marTop w:val="0"/>
                      <w:marBottom w:val="0"/>
                      <w:divBdr>
                        <w:top w:val="none" w:sz="0" w:space="0" w:color="auto"/>
                        <w:left w:val="none" w:sz="0" w:space="0" w:color="auto"/>
                        <w:bottom w:val="none" w:sz="0" w:space="0" w:color="auto"/>
                        <w:right w:val="none" w:sz="0" w:space="0" w:color="auto"/>
                      </w:divBdr>
                    </w:div>
                    <w:div w:id="730664367">
                      <w:marLeft w:val="0"/>
                      <w:marRight w:val="0"/>
                      <w:marTop w:val="0"/>
                      <w:marBottom w:val="0"/>
                      <w:divBdr>
                        <w:top w:val="none" w:sz="0" w:space="0" w:color="auto"/>
                        <w:left w:val="none" w:sz="0" w:space="0" w:color="auto"/>
                        <w:bottom w:val="none" w:sz="0" w:space="0" w:color="auto"/>
                        <w:right w:val="none" w:sz="0" w:space="0" w:color="auto"/>
                      </w:divBdr>
                    </w:div>
                    <w:div w:id="2065979730">
                      <w:marLeft w:val="0"/>
                      <w:marRight w:val="0"/>
                      <w:marTop w:val="0"/>
                      <w:marBottom w:val="0"/>
                      <w:divBdr>
                        <w:top w:val="none" w:sz="0" w:space="0" w:color="auto"/>
                        <w:left w:val="none" w:sz="0" w:space="0" w:color="auto"/>
                        <w:bottom w:val="none" w:sz="0" w:space="0" w:color="auto"/>
                        <w:right w:val="none" w:sz="0" w:space="0" w:color="auto"/>
                      </w:divBdr>
                    </w:div>
                    <w:div w:id="889609779">
                      <w:marLeft w:val="0"/>
                      <w:marRight w:val="0"/>
                      <w:marTop w:val="0"/>
                      <w:marBottom w:val="0"/>
                      <w:divBdr>
                        <w:top w:val="none" w:sz="0" w:space="0" w:color="auto"/>
                        <w:left w:val="none" w:sz="0" w:space="0" w:color="auto"/>
                        <w:bottom w:val="none" w:sz="0" w:space="0" w:color="auto"/>
                        <w:right w:val="none" w:sz="0" w:space="0" w:color="auto"/>
                      </w:divBdr>
                    </w:div>
                    <w:div w:id="170848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547073">
          <w:marLeft w:val="0"/>
          <w:marRight w:val="0"/>
          <w:marTop w:val="0"/>
          <w:marBottom w:val="0"/>
          <w:divBdr>
            <w:top w:val="none" w:sz="0" w:space="0" w:color="auto"/>
            <w:left w:val="none" w:sz="0" w:space="0" w:color="auto"/>
            <w:bottom w:val="none" w:sz="0" w:space="0" w:color="auto"/>
            <w:right w:val="none" w:sz="0" w:space="0" w:color="auto"/>
          </w:divBdr>
          <w:divsChild>
            <w:div w:id="122622762">
              <w:marLeft w:val="0"/>
              <w:marRight w:val="0"/>
              <w:marTop w:val="0"/>
              <w:marBottom w:val="0"/>
              <w:divBdr>
                <w:top w:val="none" w:sz="0" w:space="0" w:color="auto"/>
                <w:left w:val="none" w:sz="0" w:space="0" w:color="auto"/>
                <w:bottom w:val="none" w:sz="0" w:space="0" w:color="auto"/>
                <w:right w:val="none" w:sz="0" w:space="0" w:color="auto"/>
              </w:divBdr>
              <w:divsChild>
                <w:div w:id="2015956796">
                  <w:marLeft w:val="0"/>
                  <w:marRight w:val="0"/>
                  <w:marTop w:val="0"/>
                  <w:marBottom w:val="0"/>
                  <w:divBdr>
                    <w:top w:val="none" w:sz="0" w:space="0" w:color="auto"/>
                    <w:left w:val="none" w:sz="0" w:space="0" w:color="auto"/>
                    <w:bottom w:val="none" w:sz="0" w:space="0" w:color="auto"/>
                    <w:right w:val="none" w:sz="0" w:space="0" w:color="auto"/>
                  </w:divBdr>
                </w:div>
                <w:div w:id="449513336">
                  <w:marLeft w:val="0"/>
                  <w:marRight w:val="0"/>
                  <w:marTop w:val="0"/>
                  <w:marBottom w:val="0"/>
                  <w:divBdr>
                    <w:top w:val="none" w:sz="0" w:space="0" w:color="auto"/>
                    <w:left w:val="none" w:sz="0" w:space="0" w:color="auto"/>
                    <w:bottom w:val="none" w:sz="0" w:space="0" w:color="auto"/>
                    <w:right w:val="none" w:sz="0" w:space="0" w:color="auto"/>
                  </w:divBdr>
                  <w:divsChild>
                    <w:div w:id="19666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84557">
          <w:marLeft w:val="0"/>
          <w:marRight w:val="0"/>
          <w:marTop w:val="0"/>
          <w:marBottom w:val="0"/>
          <w:divBdr>
            <w:top w:val="none" w:sz="0" w:space="0" w:color="auto"/>
            <w:left w:val="none" w:sz="0" w:space="0" w:color="auto"/>
            <w:bottom w:val="none" w:sz="0" w:space="0" w:color="auto"/>
            <w:right w:val="none" w:sz="0" w:space="0" w:color="auto"/>
          </w:divBdr>
          <w:divsChild>
            <w:div w:id="769013845">
              <w:marLeft w:val="0"/>
              <w:marRight w:val="0"/>
              <w:marTop w:val="0"/>
              <w:marBottom w:val="0"/>
              <w:divBdr>
                <w:top w:val="none" w:sz="0" w:space="0" w:color="auto"/>
                <w:left w:val="none" w:sz="0" w:space="0" w:color="auto"/>
                <w:bottom w:val="none" w:sz="0" w:space="0" w:color="auto"/>
                <w:right w:val="none" w:sz="0" w:space="0" w:color="auto"/>
              </w:divBdr>
              <w:divsChild>
                <w:div w:id="236744312">
                  <w:marLeft w:val="0"/>
                  <w:marRight w:val="0"/>
                  <w:marTop w:val="0"/>
                  <w:marBottom w:val="0"/>
                  <w:divBdr>
                    <w:top w:val="none" w:sz="0" w:space="0" w:color="auto"/>
                    <w:left w:val="none" w:sz="0" w:space="0" w:color="auto"/>
                    <w:bottom w:val="none" w:sz="0" w:space="0" w:color="auto"/>
                    <w:right w:val="none" w:sz="0" w:space="0" w:color="auto"/>
                  </w:divBdr>
                </w:div>
                <w:div w:id="694966185">
                  <w:marLeft w:val="0"/>
                  <w:marRight w:val="0"/>
                  <w:marTop w:val="0"/>
                  <w:marBottom w:val="0"/>
                  <w:divBdr>
                    <w:top w:val="none" w:sz="0" w:space="0" w:color="auto"/>
                    <w:left w:val="none" w:sz="0" w:space="0" w:color="auto"/>
                    <w:bottom w:val="none" w:sz="0" w:space="0" w:color="auto"/>
                    <w:right w:val="none" w:sz="0" w:space="0" w:color="auto"/>
                  </w:divBdr>
                </w:div>
                <w:div w:id="408888526">
                  <w:marLeft w:val="0"/>
                  <w:marRight w:val="0"/>
                  <w:marTop w:val="0"/>
                  <w:marBottom w:val="0"/>
                  <w:divBdr>
                    <w:top w:val="none" w:sz="0" w:space="0" w:color="auto"/>
                    <w:left w:val="none" w:sz="0" w:space="0" w:color="auto"/>
                    <w:bottom w:val="none" w:sz="0" w:space="0" w:color="auto"/>
                    <w:right w:val="none" w:sz="0" w:space="0" w:color="auto"/>
                  </w:divBdr>
                </w:div>
                <w:div w:id="74743206">
                  <w:marLeft w:val="0"/>
                  <w:marRight w:val="0"/>
                  <w:marTop w:val="0"/>
                  <w:marBottom w:val="0"/>
                  <w:divBdr>
                    <w:top w:val="none" w:sz="0" w:space="0" w:color="auto"/>
                    <w:left w:val="none" w:sz="0" w:space="0" w:color="auto"/>
                    <w:bottom w:val="none" w:sz="0" w:space="0" w:color="auto"/>
                    <w:right w:val="none" w:sz="0" w:space="0" w:color="auto"/>
                  </w:divBdr>
                </w:div>
                <w:div w:id="1816290206">
                  <w:marLeft w:val="0"/>
                  <w:marRight w:val="0"/>
                  <w:marTop w:val="0"/>
                  <w:marBottom w:val="0"/>
                  <w:divBdr>
                    <w:top w:val="none" w:sz="0" w:space="0" w:color="auto"/>
                    <w:left w:val="none" w:sz="0" w:space="0" w:color="auto"/>
                    <w:bottom w:val="none" w:sz="0" w:space="0" w:color="auto"/>
                    <w:right w:val="none" w:sz="0" w:space="0" w:color="auto"/>
                  </w:divBdr>
                </w:div>
                <w:div w:id="1530217335">
                  <w:marLeft w:val="0"/>
                  <w:marRight w:val="0"/>
                  <w:marTop w:val="0"/>
                  <w:marBottom w:val="0"/>
                  <w:divBdr>
                    <w:top w:val="none" w:sz="0" w:space="0" w:color="auto"/>
                    <w:left w:val="none" w:sz="0" w:space="0" w:color="auto"/>
                    <w:bottom w:val="none" w:sz="0" w:space="0" w:color="auto"/>
                    <w:right w:val="none" w:sz="0" w:space="0" w:color="auto"/>
                  </w:divBdr>
                </w:div>
                <w:div w:id="1120732763">
                  <w:marLeft w:val="0"/>
                  <w:marRight w:val="0"/>
                  <w:marTop w:val="0"/>
                  <w:marBottom w:val="0"/>
                  <w:divBdr>
                    <w:top w:val="none" w:sz="0" w:space="0" w:color="auto"/>
                    <w:left w:val="none" w:sz="0" w:space="0" w:color="auto"/>
                    <w:bottom w:val="none" w:sz="0" w:space="0" w:color="auto"/>
                    <w:right w:val="none" w:sz="0" w:space="0" w:color="auto"/>
                  </w:divBdr>
                </w:div>
                <w:div w:id="1506479589">
                  <w:marLeft w:val="0"/>
                  <w:marRight w:val="0"/>
                  <w:marTop w:val="0"/>
                  <w:marBottom w:val="0"/>
                  <w:divBdr>
                    <w:top w:val="none" w:sz="0" w:space="0" w:color="auto"/>
                    <w:left w:val="none" w:sz="0" w:space="0" w:color="auto"/>
                    <w:bottom w:val="none" w:sz="0" w:space="0" w:color="auto"/>
                    <w:right w:val="none" w:sz="0" w:space="0" w:color="auto"/>
                  </w:divBdr>
                </w:div>
                <w:div w:id="298607878">
                  <w:marLeft w:val="0"/>
                  <w:marRight w:val="0"/>
                  <w:marTop w:val="0"/>
                  <w:marBottom w:val="0"/>
                  <w:divBdr>
                    <w:top w:val="none" w:sz="0" w:space="0" w:color="auto"/>
                    <w:left w:val="none" w:sz="0" w:space="0" w:color="auto"/>
                    <w:bottom w:val="none" w:sz="0" w:space="0" w:color="auto"/>
                    <w:right w:val="none" w:sz="0" w:space="0" w:color="auto"/>
                  </w:divBdr>
                  <w:divsChild>
                    <w:div w:id="657613150">
                      <w:marLeft w:val="0"/>
                      <w:marRight w:val="0"/>
                      <w:marTop w:val="0"/>
                      <w:marBottom w:val="0"/>
                      <w:divBdr>
                        <w:top w:val="none" w:sz="0" w:space="0" w:color="auto"/>
                        <w:left w:val="none" w:sz="0" w:space="0" w:color="auto"/>
                        <w:bottom w:val="none" w:sz="0" w:space="0" w:color="auto"/>
                        <w:right w:val="none" w:sz="0" w:space="0" w:color="auto"/>
                      </w:divBdr>
                    </w:div>
                    <w:div w:id="57631961">
                      <w:marLeft w:val="0"/>
                      <w:marRight w:val="0"/>
                      <w:marTop w:val="0"/>
                      <w:marBottom w:val="0"/>
                      <w:divBdr>
                        <w:top w:val="none" w:sz="0" w:space="0" w:color="auto"/>
                        <w:left w:val="none" w:sz="0" w:space="0" w:color="auto"/>
                        <w:bottom w:val="none" w:sz="0" w:space="0" w:color="auto"/>
                        <w:right w:val="none" w:sz="0" w:space="0" w:color="auto"/>
                      </w:divBdr>
                    </w:div>
                    <w:div w:id="29183552">
                      <w:marLeft w:val="0"/>
                      <w:marRight w:val="0"/>
                      <w:marTop w:val="0"/>
                      <w:marBottom w:val="0"/>
                      <w:divBdr>
                        <w:top w:val="none" w:sz="0" w:space="0" w:color="auto"/>
                        <w:left w:val="none" w:sz="0" w:space="0" w:color="auto"/>
                        <w:bottom w:val="none" w:sz="0" w:space="0" w:color="auto"/>
                        <w:right w:val="none" w:sz="0" w:space="0" w:color="auto"/>
                      </w:divBdr>
                    </w:div>
                    <w:div w:id="202452005">
                      <w:marLeft w:val="0"/>
                      <w:marRight w:val="0"/>
                      <w:marTop w:val="0"/>
                      <w:marBottom w:val="0"/>
                      <w:divBdr>
                        <w:top w:val="none" w:sz="0" w:space="0" w:color="auto"/>
                        <w:left w:val="none" w:sz="0" w:space="0" w:color="auto"/>
                        <w:bottom w:val="none" w:sz="0" w:space="0" w:color="auto"/>
                        <w:right w:val="none" w:sz="0" w:space="0" w:color="auto"/>
                      </w:divBdr>
                    </w:div>
                    <w:div w:id="258411933">
                      <w:marLeft w:val="0"/>
                      <w:marRight w:val="0"/>
                      <w:marTop w:val="0"/>
                      <w:marBottom w:val="0"/>
                      <w:divBdr>
                        <w:top w:val="none" w:sz="0" w:space="0" w:color="auto"/>
                        <w:left w:val="none" w:sz="0" w:space="0" w:color="auto"/>
                        <w:bottom w:val="none" w:sz="0" w:space="0" w:color="auto"/>
                        <w:right w:val="none" w:sz="0" w:space="0" w:color="auto"/>
                      </w:divBdr>
                    </w:div>
                    <w:div w:id="1013725919">
                      <w:marLeft w:val="0"/>
                      <w:marRight w:val="0"/>
                      <w:marTop w:val="0"/>
                      <w:marBottom w:val="0"/>
                      <w:divBdr>
                        <w:top w:val="none" w:sz="0" w:space="0" w:color="auto"/>
                        <w:left w:val="none" w:sz="0" w:space="0" w:color="auto"/>
                        <w:bottom w:val="none" w:sz="0" w:space="0" w:color="auto"/>
                        <w:right w:val="none" w:sz="0" w:space="0" w:color="auto"/>
                      </w:divBdr>
                    </w:div>
                    <w:div w:id="503476529">
                      <w:marLeft w:val="0"/>
                      <w:marRight w:val="0"/>
                      <w:marTop w:val="0"/>
                      <w:marBottom w:val="0"/>
                      <w:divBdr>
                        <w:top w:val="none" w:sz="0" w:space="0" w:color="auto"/>
                        <w:left w:val="none" w:sz="0" w:space="0" w:color="auto"/>
                        <w:bottom w:val="none" w:sz="0" w:space="0" w:color="auto"/>
                        <w:right w:val="none" w:sz="0" w:space="0" w:color="auto"/>
                      </w:divBdr>
                    </w:div>
                    <w:div w:id="20996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178352">
      <w:bodyDiv w:val="1"/>
      <w:marLeft w:val="0"/>
      <w:marRight w:val="0"/>
      <w:marTop w:val="0"/>
      <w:marBottom w:val="0"/>
      <w:divBdr>
        <w:top w:val="none" w:sz="0" w:space="0" w:color="auto"/>
        <w:left w:val="none" w:sz="0" w:space="0" w:color="auto"/>
        <w:bottom w:val="none" w:sz="0" w:space="0" w:color="auto"/>
        <w:right w:val="none" w:sz="0" w:space="0" w:color="auto"/>
      </w:divBdr>
    </w:div>
    <w:div w:id="1783721663">
      <w:bodyDiv w:val="1"/>
      <w:marLeft w:val="0"/>
      <w:marRight w:val="0"/>
      <w:marTop w:val="0"/>
      <w:marBottom w:val="0"/>
      <w:divBdr>
        <w:top w:val="none" w:sz="0" w:space="0" w:color="auto"/>
        <w:left w:val="none" w:sz="0" w:space="0" w:color="auto"/>
        <w:bottom w:val="none" w:sz="0" w:space="0" w:color="auto"/>
        <w:right w:val="none" w:sz="0" w:space="0" w:color="auto"/>
      </w:divBdr>
      <w:divsChild>
        <w:div w:id="703675924">
          <w:marLeft w:val="0"/>
          <w:marRight w:val="0"/>
          <w:marTop w:val="300"/>
          <w:marBottom w:val="300"/>
          <w:divBdr>
            <w:top w:val="single" w:sz="6" w:space="15" w:color="EEEEEE"/>
            <w:left w:val="single" w:sz="36" w:space="15" w:color="5BC0DE"/>
            <w:bottom w:val="single" w:sz="6" w:space="15" w:color="EEEEEE"/>
            <w:right w:val="single" w:sz="6" w:space="15" w:color="EEEEEE"/>
          </w:divBdr>
        </w:div>
        <w:div w:id="497353160">
          <w:marLeft w:val="0"/>
          <w:marRight w:val="0"/>
          <w:marTop w:val="300"/>
          <w:marBottom w:val="300"/>
          <w:divBdr>
            <w:top w:val="single" w:sz="6" w:space="15" w:color="EEEEEE"/>
            <w:left w:val="single" w:sz="36" w:space="15" w:color="5BC0DE"/>
            <w:bottom w:val="single" w:sz="6" w:space="15" w:color="EEEEEE"/>
            <w:right w:val="single" w:sz="6" w:space="15" w:color="EEEEEE"/>
          </w:divBdr>
        </w:div>
      </w:divsChild>
    </w:div>
    <w:div w:id="1873221687">
      <w:bodyDiv w:val="1"/>
      <w:marLeft w:val="0"/>
      <w:marRight w:val="0"/>
      <w:marTop w:val="0"/>
      <w:marBottom w:val="0"/>
      <w:divBdr>
        <w:top w:val="none" w:sz="0" w:space="0" w:color="auto"/>
        <w:left w:val="none" w:sz="0" w:space="0" w:color="auto"/>
        <w:bottom w:val="none" w:sz="0" w:space="0" w:color="auto"/>
        <w:right w:val="none" w:sz="0" w:space="0" w:color="auto"/>
      </w:divBdr>
    </w:div>
    <w:div w:id="1986741199">
      <w:bodyDiv w:val="1"/>
      <w:marLeft w:val="0"/>
      <w:marRight w:val="0"/>
      <w:marTop w:val="0"/>
      <w:marBottom w:val="0"/>
      <w:divBdr>
        <w:top w:val="none" w:sz="0" w:space="0" w:color="auto"/>
        <w:left w:val="none" w:sz="0" w:space="0" w:color="auto"/>
        <w:bottom w:val="none" w:sz="0" w:space="0" w:color="auto"/>
        <w:right w:val="none" w:sz="0" w:space="0" w:color="auto"/>
      </w:divBdr>
    </w:div>
    <w:div w:id="2008746213">
      <w:bodyDiv w:val="1"/>
      <w:marLeft w:val="0"/>
      <w:marRight w:val="0"/>
      <w:marTop w:val="0"/>
      <w:marBottom w:val="0"/>
      <w:divBdr>
        <w:top w:val="none" w:sz="0" w:space="0" w:color="auto"/>
        <w:left w:val="none" w:sz="0" w:space="0" w:color="auto"/>
        <w:bottom w:val="none" w:sz="0" w:space="0" w:color="auto"/>
        <w:right w:val="none" w:sz="0" w:space="0" w:color="auto"/>
      </w:divBdr>
    </w:div>
    <w:div w:id="2044820704">
      <w:bodyDiv w:val="1"/>
      <w:marLeft w:val="0"/>
      <w:marRight w:val="0"/>
      <w:marTop w:val="0"/>
      <w:marBottom w:val="0"/>
      <w:divBdr>
        <w:top w:val="none" w:sz="0" w:space="0" w:color="auto"/>
        <w:left w:val="none" w:sz="0" w:space="0" w:color="auto"/>
        <w:bottom w:val="none" w:sz="0" w:space="0" w:color="auto"/>
        <w:right w:val="none" w:sz="0" w:space="0" w:color="auto"/>
      </w:divBdr>
      <w:divsChild>
        <w:div w:id="1485003612">
          <w:marLeft w:val="0"/>
          <w:marRight w:val="0"/>
          <w:marTop w:val="0"/>
          <w:marBottom w:val="0"/>
          <w:divBdr>
            <w:top w:val="none" w:sz="0" w:space="0" w:color="auto"/>
            <w:left w:val="none" w:sz="0" w:space="0" w:color="auto"/>
            <w:bottom w:val="none" w:sz="0" w:space="0" w:color="auto"/>
            <w:right w:val="none" w:sz="0" w:space="0" w:color="auto"/>
          </w:divBdr>
          <w:divsChild>
            <w:div w:id="1858808874">
              <w:marLeft w:val="0"/>
              <w:marRight w:val="0"/>
              <w:marTop w:val="0"/>
              <w:marBottom w:val="0"/>
              <w:divBdr>
                <w:top w:val="none" w:sz="0" w:space="0" w:color="auto"/>
                <w:left w:val="none" w:sz="0" w:space="0" w:color="auto"/>
                <w:bottom w:val="none" w:sz="0" w:space="0" w:color="auto"/>
                <w:right w:val="none" w:sz="0" w:space="0" w:color="auto"/>
              </w:divBdr>
              <w:divsChild>
                <w:div w:id="1607997816">
                  <w:marLeft w:val="0"/>
                  <w:marRight w:val="0"/>
                  <w:marTop w:val="0"/>
                  <w:marBottom w:val="0"/>
                  <w:divBdr>
                    <w:top w:val="none" w:sz="0" w:space="0" w:color="auto"/>
                    <w:left w:val="none" w:sz="0" w:space="0" w:color="auto"/>
                    <w:bottom w:val="none" w:sz="0" w:space="0" w:color="auto"/>
                    <w:right w:val="none" w:sz="0" w:space="0" w:color="auto"/>
                  </w:divBdr>
                </w:div>
                <w:div w:id="249437752">
                  <w:marLeft w:val="0"/>
                  <w:marRight w:val="0"/>
                  <w:marTop w:val="0"/>
                  <w:marBottom w:val="0"/>
                  <w:divBdr>
                    <w:top w:val="none" w:sz="0" w:space="0" w:color="auto"/>
                    <w:left w:val="none" w:sz="0" w:space="0" w:color="auto"/>
                    <w:bottom w:val="none" w:sz="0" w:space="0" w:color="auto"/>
                    <w:right w:val="none" w:sz="0" w:space="0" w:color="auto"/>
                  </w:divBdr>
                </w:div>
                <w:div w:id="1264997458">
                  <w:marLeft w:val="0"/>
                  <w:marRight w:val="0"/>
                  <w:marTop w:val="0"/>
                  <w:marBottom w:val="0"/>
                  <w:divBdr>
                    <w:top w:val="none" w:sz="0" w:space="0" w:color="auto"/>
                    <w:left w:val="none" w:sz="0" w:space="0" w:color="auto"/>
                    <w:bottom w:val="none" w:sz="0" w:space="0" w:color="auto"/>
                    <w:right w:val="none" w:sz="0" w:space="0" w:color="auto"/>
                  </w:divBdr>
                </w:div>
                <w:div w:id="1612471013">
                  <w:marLeft w:val="0"/>
                  <w:marRight w:val="0"/>
                  <w:marTop w:val="0"/>
                  <w:marBottom w:val="0"/>
                  <w:divBdr>
                    <w:top w:val="none" w:sz="0" w:space="0" w:color="auto"/>
                    <w:left w:val="none" w:sz="0" w:space="0" w:color="auto"/>
                    <w:bottom w:val="none" w:sz="0" w:space="0" w:color="auto"/>
                    <w:right w:val="none" w:sz="0" w:space="0" w:color="auto"/>
                  </w:divBdr>
                </w:div>
                <w:div w:id="367487320">
                  <w:marLeft w:val="0"/>
                  <w:marRight w:val="0"/>
                  <w:marTop w:val="0"/>
                  <w:marBottom w:val="0"/>
                  <w:divBdr>
                    <w:top w:val="none" w:sz="0" w:space="0" w:color="auto"/>
                    <w:left w:val="none" w:sz="0" w:space="0" w:color="auto"/>
                    <w:bottom w:val="none" w:sz="0" w:space="0" w:color="auto"/>
                    <w:right w:val="none" w:sz="0" w:space="0" w:color="auto"/>
                  </w:divBdr>
                </w:div>
                <w:div w:id="2069911173">
                  <w:marLeft w:val="0"/>
                  <w:marRight w:val="0"/>
                  <w:marTop w:val="0"/>
                  <w:marBottom w:val="0"/>
                  <w:divBdr>
                    <w:top w:val="none" w:sz="0" w:space="0" w:color="auto"/>
                    <w:left w:val="none" w:sz="0" w:space="0" w:color="auto"/>
                    <w:bottom w:val="none" w:sz="0" w:space="0" w:color="auto"/>
                    <w:right w:val="none" w:sz="0" w:space="0" w:color="auto"/>
                  </w:divBdr>
                </w:div>
                <w:div w:id="1453548572">
                  <w:marLeft w:val="0"/>
                  <w:marRight w:val="0"/>
                  <w:marTop w:val="0"/>
                  <w:marBottom w:val="0"/>
                  <w:divBdr>
                    <w:top w:val="none" w:sz="0" w:space="0" w:color="auto"/>
                    <w:left w:val="none" w:sz="0" w:space="0" w:color="auto"/>
                    <w:bottom w:val="none" w:sz="0" w:space="0" w:color="auto"/>
                    <w:right w:val="none" w:sz="0" w:space="0" w:color="auto"/>
                  </w:divBdr>
                </w:div>
                <w:div w:id="624585545">
                  <w:marLeft w:val="0"/>
                  <w:marRight w:val="0"/>
                  <w:marTop w:val="0"/>
                  <w:marBottom w:val="0"/>
                  <w:divBdr>
                    <w:top w:val="none" w:sz="0" w:space="0" w:color="auto"/>
                    <w:left w:val="none" w:sz="0" w:space="0" w:color="auto"/>
                    <w:bottom w:val="none" w:sz="0" w:space="0" w:color="auto"/>
                    <w:right w:val="none" w:sz="0" w:space="0" w:color="auto"/>
                  </w:divBdr>
                </w:div>
                <w:div w:id="1717581480">
                  <w:marLeft w:val="0"/>
                  <w:marRight w:val="0"/>
                  <w:marTop w:val="0"/>
                  <w:marBottom w:val="0"/>
                  <w:divBdr>
                    <w:top w:val="none" w:sz="0" w:space="0" w:color="auto"/>
                    <w:left w:val="none" w:sz="0" w:space="0" w:color="auto"/>
                    <w:bottom w:val="none" w:sz="0" w:space="0" w:color="auto"/>
                    <w:right w:val="none" w:sz="0" w:space="0" w:color="auto"/>
                  </w:divBdr>
                </w:div>
                <w:div w:id="1493567391">
                  <w:marLeft w:val="0"/>
                  <w:marRight w:val="0"/>
                  <w:marTop w:val="0"/>
                  <w:marBottom w:val="0"/>
                  <w:divBdr>
                    <w:top w:val="none" w:sz="0" w:space="0" w:color="auto"/>
                    <w:left w:val="none" w:sz="0" w:space="0" w:color="auto"/>
                    <w:bottom w:val="none" w:sz="0" w:space="0" w:color="auto"/>
                    <w:right w:val="none" w:sz="0" w:space="0" w:color="auto"/>
                  </w:divBdr>
                </w:div>
                <w:div w:id="1894384514">
                  <w:marLeft w:val="0"/>
                  <w:marRight w:val="0"/>
                  <w:marTop w:val="0"/>
                  <w:marBottom w:val="0"/>
                  <w:divBdr>
                    <w:top w:val="none" w:sz="0" w:space="0" w:color="auto"/>
                    <w:left w:val="none" w:sz="0" w:space="0" w:color="auto"/>
                    <w:bottom w:val="none" w:sz="0" w:space="0" w:color="auto"/>
                    <w:right w:val="none" w:sz="0" w:space="0" w:color="auto"/>
                  </w:divBdr>
                </w:div>
                <w:div w:id="618293807">
                  <w:marLeft w:val="0"/>
                  <w:marRight w:val="0"/>
                  <w:marTop w:val="0"/>
                  <w:marBottom w:val="0"/>
                  <w:divBdr>
                    <w:top w:val="none" w:sz="0" w:space="0" w:color="auto"/>
                    <w:left w:val="none" w:sz="0" w:space="0" w:color="auto"/>
                    <w:bottom w:val="none" w:sz="0" w:space="0" w:color="auto"/>
                    <w:right w:val="none" w:sz="0" w:space="0" w:color="auto"/>
                  </w:divBdr>
                </w:div>
                <w:div w:id="1070690561">
                  <w:marLeft w:val="0"/>
                  <w:marRight w:val="0"/>
                  <w:marTop w:val="0"/>
                  <w:marBottom w:val="0"/>
                  <w:divBdr>
                    <w:top w:val="none" w:sz="0" w:space="0" w:color="auto"/>
                    <w:left w:val="none" w:sz="0" w:space="0" w:color="auto"/>
                    <w:bottom w:val="none" w:sz="0" w:space="0" w:color="auto"/>
                    <w:right w:val="none" w:sz="0" w:space="0" w:color="auto"/>
                  </w:divBdr>
                </w:div>
                <w:div w:id="1614945821">
                  <w:marLeft w:val="0"/>
                  <w:marRight w:val="0"/>
                  <w:marTop w:val="0"/>
                  <w:marBottom w:val="0"/>
                  <w:divBdr>
                    <w:top w:val="none" w:sz="0" w:space="0" w:color="auto"/>
                    <w:left w:val="none" w:sz="0" w:space="0" w:color="auto"/>
                    <w:bottom w:val="none" w:sz="0" w:space="0" w:color="auto"/>
                    <w:right w:val="none" w:sz="0" w:space="0" w:color="auto"/>
                  </w:divBdr>
                </w:div>
                <w:div w:id="1295911049">
                  <w:marLeft w:val="0"/>
                  <w:marRight w:val="0"/>
                  <w:marTop w:val="0"/>
                  <w:marBottom w:val="0"/>
                  <w:divBdr>
                    <w:top w:val="none" w:sz="0" w:space="0" w:color="auto"/>
                    <w:left w:val="none" w:sz="0" w:space="0" w:color="auto"/>
                    <w:bottom w:val="none" w:sz="0" w:space="0" w:color="auto"/>
                    <w:right w:val="none" w:sz="0" w:space="0" w:color="auto"/>
                  </w:divBdr>
                </w:div>
                <w:div w:id="1843205730">
                  <w:marLeft w:val="0"/>
                  <w:marRight w:val="0"/>
                  <w:marTop w:val="0"/>
                  <w:marBottom w:val="0"/>
                  <w:divBdr>
                    <w:top w:val="none" w:sz="0" w:space="0" w:color="auto"/>
                    <w:left w:val="none" w:sz="0" w:space="0" w:color="auto"/>
                    <w:bottom w:val="none" w:sz="0" w:space="0" w:color="auto"/>
                    <w:right w:val="none" w:sz="0" w:space="0" w:color="auto"/>
                  </w:divBdr>
                </w:div>
                <w:div w:id="884025536">
                  <w:marLeft w:val="0"/>
                  <w:marRight w:val="0"/>
                  <w:marTop w:val="0"/>
                  <w:marBottom w:val="0"/>
                  <w:divBdr>
                    <w:top w:val="none" w:sz="0" w:space="0" w:color="auto"/>
                    <w:left w:val="none" w:sz="0" w:space="0" w:color="auto"/>
                    <w:bottom w:val="none" w:sz="0" w:space="0" w:color="auto"/>
                    <w:right w:val="none" w:sz="0" w:space="0" w:color="auto"/>
                  </w:divBdr>
                </w:div>
                <w:div w:id="1504861655">
                  <w:marLeft w:val="0"/>
                  <w:marRight w:val="0"/>
                  <w:marTop w:val="0"/>
                  <w:marBottom w:val="0"/>
                  <w:divBdr>
                    <w:top w:val="none" w:sz="0" w:space="0" w:color="auto"/>
                    <w:left w:val="none" w:sz="0" w:space="0" w:color="auto"/>
                    <w:bottom w:val="none" w:sz="0" w:space="0" w:color="auto"/>
                    <w:right w:val="none" w:sz="0" w:space="0" w:color="auto"/>
                  </w:divBdr>
                </w:div>
                <w:div w:id="862788111">
                  <w:marLeft w:val="0"/>
                  <w:marRight w:val="0"/>
                  <w:marTop w:val="0"/>
                  <w:marBottom w:val="0"/>
                  <w:divBdr>
                    <w:top w:val="none" w:sz="0" w:space="0" w:color="auto"/>
                    <w:left w:val="none" w:sz="0" w:space="0" w:color="auto"/>
                    <w:bottom w:val="none" w:sz="0" w:space="0" w:color="auto"/>
                    <w:right w:val="none" w:sz="0" w:space="0" w:color="auto"/>
                  </w:divBdr>
                </w:div>
                <w:div w:id="1000695952">
                  <w:marLeft w:val="0"/>
                  <w:marRight w:val="0"/>
                  <w:marTop w:val="0"/>
                  <w:marBottom w:val="0"/>
                  <w:divBdr>
                    <w:top w:val="none" w:sz="0" w:space="0" w:color="auto"/>
                    <w:left w:val="none" w:sz="0" w:space="0" w:color="auto"/>
                    <w:bottom w:val="none" w:sz="0" w:space="0" w:color="auto"/>
                    <w:right w:val="none" w:sz="0" w:space="0" w:color="auto"/>
                  </w:divBdr>
                </w:div>
                <w:div w:id="265232753">
                  <w:marLeft w:val="0"/>
                  <w:marRight w:val="0"/>
                  <w:marTop w:val="0"/>
                  <w:marBottom w:val="0"/>
                  <w:divBdr>
                    <w:top w:val="none" w:sz="0" w:space="0" w:color="auto"/>
                    <w:left w:val="none" w:sz="0" w:space="0" w:color="auto"/>
                    <w:bottom w:val="none" w:sz="0" w:space="0" w:color="auto"/>
                    <w:right w:val="none" w:sz="0" w:space="0" w:color="auto"/>
                  </w:divBdr>
                </w:div>
                <w:div w:id="1909878690">
                  <w:marLeft w:val="0"/>
                  <w:marRight w:val="0"/>
                  <w:marTop w:val="0"/>
                  <w:marBottom w:val="0"/>
                  <w:divBdr>
                    <w:top w:val="none" w:sz="0" w:space="0" w:color="auto"/>
                    <w:left w:val="none" w:sz="0" w:space="0" w:color="auto"/>
                    <w:bottom w:val="none" w:sz="0" w:space="0" w:color="auto"/>
                    <w:right w:val="none" w:sz="0" w:space="0" w:color="auto"/>
                  </w:divBdr>
                </w:div>
                <w:div w:id="893353967">
                  <w:marLeft w:val="0"/>
                  <w:marRight w:val="0"/>
                  <w:marTop w:val="0"/>
                  <w:marBottom w:val="0"/>
                  <w:divBdr>
                    <w:top w:val="none" w:sz="0" w:space="0" w:color="auto"/>
                    <w:left w:val="none" w:sz="0" w:space="0" w:color="auto"/>
                    <w:bottom w:val="none" w:sz="0" w:space="0" w:color="auto"/>
                    <w:right w:val="none" w:sz="0" w:space="0" w:color="auto"/>
                  </w:divBdr>
                </w:div>
                <w:div w:id="527061948">
                  <w:marLeft w:val="0"/>
                  <w:marRight w:val="0"/>
                  <w:marTop w:val="0"/>
                  <w:marBottom w:val="0"/>
                  <w:divBdr>
                    <w:top w:val="none" w:sz="0" w:space="0" w:color="auto"/>
                    <w:left w:val="none" w:sz="0" w:space="0" w:color="auto"/>
                    <w:bottom w:val="none" w:sz="0" w:space="0" w:color="auto"/>
                    <w:right w:val="none" w:sz="0" w:space="0" w:color="auto"/>
                  </w:divBdr>
                </w:div>
                <w:div w:id="1858695320">
                  <w:marLeft w:val="0"/>
                  <w:marRight w:val="0"/>
                  <w:marTop w:val="0"/>
                  <w:marBottom w:val="0"/>
                  <w:divBdr>
                    <w:top w:val="none" w:sz="0" w:space="0" w:color="auto"/>
                    <w:left w:val="none" w:sz="0" w:space="0" w:color="auto"/>
                    <w:bottom w:val="none" w:sz="0" w:space="0" w:color="auto"/>
                    <w:right w:val="none" w:sz="0" w:space="0" w:color="auto"/>
                  </w:divBdr>
                </w:div>
                <w:div w:id="321585258">
                  <w:marLeft w:val="0"/>
                  <w:marRight w:val="0"/>
                  <w:marTop w:val="0"/>
                  <w:marBottom w:val="0"/>
                  <w:divBdr>
                    <w:top w:val="none" w:sz="0" w:space="0" w:color="auto"/>
                    <w:left w:val="none" w:sz="0" w:space="0" w:color="auto"/>
                    <w:bottom w:val="none" w:sz="0" w:space="0" w:color="auto"/>
                    <w:right w:val="none" w:sz="0" w:space="0" w:color="auto"/>
                  </w:divBdr>
                </w:div>
                <w:div w:id="1663046059">
                  <w:marLeft w:val="0"/>
                  <w:marRight w:val="0"/>
                  <w:marTop w:val="0"/>
                  <w:marBottom w:val="0"/>
                  <w:divBdr>
                    <w:top w:val="none" w:sz="0" w:space="0" w:color="auto"/>
                    <w:left w:val="none" w:sz="0" w:space="0" w:color="auto"/>
                    <w:bottom w:val="none" w:sz="0" w:space="0" w:color="auto"/>
                    <w:right w:val="none" w:sz="0" w:space="0" w:color="auto"/>
                  </w:divBdr>
                </w:div>
                <w:div w:id="1399551312">
                  <w:marLeft w:val="0"/>
                  <w:marRight w:val="0"/>
                  <w:marTop w:val="0"/>
                  <w:marBottom w:val="0"/>
                  <w:divBdr>
                    <w:top w:val="none" w:sz="0" w:space="0" w:color="auto"/>
                    <w:left w:val="none" w:sz="0" w:space="0" w:color="auto"/>
                    <w:bottom w:val="none" w:sz="0" w:space="0" w:color="auto"/>
                    <w:right w:val="none" w:sz="0" w:space="0" w:color="auto"/>
                  </w:divBdr>
                </w:div>
                <w:div w:id="449512390">
                  <w:marLeft w:val="0"/>
                  <w:marRight w:val="0"/>
                  <w:marTop w:val="0"/>
                  <w:marBottom w:val="0"/>
                  <w:divBdr>
                    <w:top w:val="none" w:sz="0" w:space="0" w:color="auto"/>
                    <w:left w:val="none" w:sz="0" w:space="0" w:color="auto"/>
                    <w:bottom w:val="none" w:sz="0" w:space="0" w:color="auto"/>
                    <w:right w:val="none" w:sz="0" w:space="0" w:color="auto"/>
                  </w:divBdr>
                </w:div>
                <w:div w:id="1458329773">
                  <w:marLeft w:val="0"/>
                  <w:marRight w:val="0"/>
                  <w:marTop w:val="0"/>
                  <w:marBottom w:val="0"/>
                  <w:divBdr>
                    <w:top w:val="none" w:sz="0" w:space="0" w:color="auto"/>
                    <w:left w:val="none" w:sz="0" w:space="0" w:color="auto"/>
                    <w:bottom w:val="none" w:sz="0" w:space="0" w:color="auto"/>
                    <w:right w:val="none" w:sz="0" w:space="0" w:color="auto"/>
                  </w:divBdr>
                </w:div>
                <w:div w:id="375814580">
                  <w:marLeft w:val="0"/>
                  <w:marRight w:val="0"/>
                  <w:marTop w:val="0"/>
                  <w:marBottom w:val="0"/>
                  <w:divBdr>
                    <w:top w:val="none" w:sz="0" w:space="0" w:color="auto"/>
                    <w:left w:val="none" w:sz="0" w:space="0" w:color="auto"/>
                    <w:bottom w:val="none" w:sz="0" w:space="0" w:color="auto"/>
                    <w:right w:val="none" w:sz="0" w:space="0" w:color="auto"/>
                  </w:divBdr>
                </w:div>
                <w:div w:id="282662874">
                  <w:marLeft w:val="0"/>
                  <w:marRight w:val="0"/>
                  <w:marTop w:val="0"/>
                  <w:marBottom w:val="0"/>
                  <w:divBdr>
                    <w:top w:val="none" w:sz="0" w:space="0" w:color="auto"/>
                    <w:left w:val="none" w:sz="0" w:space="0" w:color="auto"/>
                    <w:bottom w:val="none" w:sz="0" w:space="0" w:color="auto"/>
                    <w:right w:val="none" w:sz="0" w:space="0" w:color="auto"/>
                  </w:divBdr>
                </w:div>
                <w:div w:id="205870268">
                  <w:marLeft w:val="0"/>
                  <w:marRight w:val="0"/>
                  <w:marTop w:val="0"/>
                  <w:marBottom w:val="0"/>
                  <w:divBdr>
                    <w:top w:val="none" w:sz="0" w:space="0" w:color="auto"/>
                    <w:left w:val="none" w:sz="0" w:space="0" w:color="auto"/>
                    <w:bottom w:val="none" w:sz="0" w:space="0" w:color="auto"/>
                    <w:right w:val="none" w:sz="0" w:space="0" w:color="auto"/>
                  </w:divBdr>
                </w:div>
                <w:div w:id="1608350170">
                  <w:marLeft w:val="0"/>
                  <w:marRight w:val="0"/>
                  <w:marTop w:val="0"/>
                  <w:marBottom w:val="0"/>
                  <w:divBdr>
                    <w:top w:val="none" w:sz="0" w:space="0" w:color="auto"/>
                    <w:left w:val="none" w:sz="0" w:space="0" w:color="auto"/>
                    <w:bottom w:val="none" w:sz="0" w:space="0" w:color="auto"/>
                    <w:right w:val="none" w:sz="0" w:space="0" w:color="auto"/>
                  </w:divBdr>
                </w:div>
                <w:div w:id="1182427562">
                  <w:marLeft w:val="0"/>
                  <w:marRight w:val="0"/>
                  <w:marTop w:val="0"/>
                  <w:marBottom w:val="0"/>
                  <w:divBdr>
                    <w:top w:val="none" w:sz="0" w:space="0" w:color="auto"/>
                    <w:left w:val="none" w:sz="0" w:space="0" w:color="auto"/>
                    <w:bottom w:val="none" w:sz="0" w:space="0" w:color="auto"/>
                    <w:right w:val="none" w:sz="0" w:space="0" w:color="auto"/>
                  </w:divBdr>
                </w:div>
                <w:div w:id="1233004025">
                  <w:marLeft w:val="0"/>
                  <w:marRight w:val="0"/>
                  <w:marTop w:val="0"/>
                  <w:marBottom w:val="0"/>
                  <w:divBdr>
                    <w:top w:val="none" w:sz="0" w:space="0" w:color="auto"/>
                    <w:left w:val="none" w:sz="0" w:space="0" w:color="auto"/>
                    <w:bottom w:val="none" w:sz="0" w:space="0" w:color="auto"/>
                    <w:right w:val="none" w:sz="0" w:space="0" w:color="auto"/>
                  </w:divBdr>
                </w:div>
                <w:div w:id="1384870191">
                  <w:marLeft w:val="0"/>
                  <w:marRight w:val="0"/>
                  <w:marTop w:val="0"/>
                  <w:marBottom w:val="0"/>
                  <w:divBdr>
                    <w:top w:val="none" w:sz="0" w:space="0" w:color="auto"/>
                    <w:left w:val="none" w:sz="0" w:space="0" w:color="auto"/>
                    <w:bottom w:val="none" w:sz="0" w:space="0" w:color="auto"/>
                    <w:right w:val="none" w:sz="0" w:space="0" w:color="auto"/>
                  </w:divBdr>
                </w:div>
                <w:div w:id="1178691897">
                  <w:marLeft w:val="0"/>
                  <w:marRight w:val="0"/>
                  <w:marTop w:val="0"/>
                  <w:marBottom w:val="0"/>
                  <w:divBdr>
                    <w:top w:val="none" w:sz="0" w:space="0" w:color="auto"/>
                    <w:left w:val="none" w:sz="0" w:space="0" w:color="auto"/>
                    <w:bottom w:val="none" w:sz="0" w:space="0" w:color="auto"/>
                    <w:right w:val="none" w:sz="0" w:space="0" w:color="auto"/>
                  </w:divBdr>
                </w:div>
                <w:div w:id="448744526">
                  <w:marLeft w:val="0"/>
                  <w:marRight w:val="0"/>
                  <w:marTop w:val="0"/>
                  <w:marBottom w:val="0"/>
                  <w:divBdr>
                    <w:top w:val="none" w:sz="0" w:space="0" w:color="auto"/>
                    <w:left w:val="none" w:sz="0" w:space="0" w:color="auto"/>
                    <w:bottom w:val="none" w:sz="0" w:space="0" w:color="auto"/>
                    <w:right w:val="none" w:sz="0" w:space="0" w:color="auto"/>
                  </w:divBdr>
                  <w:divsChild>
                    <w:div w:id="1244292460">
                      <w:marLeft w:val="0"/>
                      <w:marRight w:val="0"/>
                      <w:marTop w:val="0"/>
                      <w:marBottom w:val="0"/>
                      <w:divBdr>
                        <w:top w:val="none" w:sz="0" w:space="0" w:color="auto"/>
                        <w:left w:val="none" w:sz="0" w:space="0" w:color="auto"/>
                        <w:bottom w:val="none" w:sz="0" w:space="0" w:color="auto"/>
                        <w:right w:val="none" w:sz="0" w:space="0" w:color="auto"/>
                      </w:divBdr>
                    </w:div>
                    <w:div w:id="100616831">
                      <w:marLeft w:val="0"/>
                      <w:marRight w:val="0"/>
                      <w:marTop w:val="0"/>
                      <w:marBottom w:val="0"/>
                      <w:divBdr>
                        <w:top w:val="none" w:sz="0" w:space="0" w:color="auto"/>
                        <w:left w:val="none" w:sz="0" w:space="0" w:color="auto"/>
                        <w:bottom w:val="none" w:sz="0" w:space="0" w:color="auto"/>
                        <w:right w:val="none" w:sz="0" w:space="0" w:color="auto"/>
                      </w:divBdr>
                    </w:div>
                    <w:div w:id="420179228">
                      <w:marLeft w:val="0"/>
                      <w:marRight w:val="0"/>
                      <w:marTop w:val="0"/>
                      <w:marBottom w:val="0"/>
                      <w:divBdr>
                        <w:top w:val="none" w:sz="0" w:space="0" w:color="auto"/>
                        <w:left w:val="none" w:sz="0" w:space="0" w:color="auto"/>
                        <w:bottom w:val="none" w:sz="0" w:space="0" w:color="auto"/>
                        <w:right w:val="none" w:sz="0" w:space="0" w:color="auto"/>
                      </w:divBdr>
                    </w:div>
                    <w:div w:id="2014842916">
                      <w:marLeft w:val="0"/>
                      <w:marRight w:val="0"/>
                      <w:marTop w:val="0"/>
                      <w:marBottom w:val="0"/>
                      <w:divBdr>
                        <w:top w:val="none" w:sz="0" w:space="0" w:color="auto"/>
                        <w:left w:val="none" w:sz="0" w:space="0" w:color="auto"/>
                        <w:bottom w:val="none" w:sz="0" w:space="0" w:color="auto"/>
                        <w:right w:val="none" w:sz="0" w:space="0" w:color="auto"/>
                      </w:divBdr>
                    </w:div>
                    <w:div w:id="1333491724">
                      <w:marLeft w:val="0"/>
                      <w:marRight w:val="0"/>
                      <w:marTop w:val="0"/>
                      <w:marBottom w:val="0"/>
                      <w:divBdr>
                        <w:top w:val="none" w:sz="0" w:space="0" w:color="auto"/>
                        <w:left w:val="none" w:sz="0" w:space="0" w:color="auto"/>
                        <w:bottom w:val="none" w:sz="0" w:space="0" w:color="auto"/>
                        <w:right w:val="none" w:sz="0" w:space="0" w:color="auto"/>
                      </w:divBdr>
                    </w:div>
                    <w:div w:id="2111506248">
                      <w:marLeft w:val="0"/>
                      <w:marRight w:val="0"/>
                      <w:marTop w:val="0"/>
                      <w:marBottom w:val="0"/>
                      <w:divBdr>
                        <w:top w:val="none" w:sz="0" w:space="0" w:color="auto"/>
                        <w:left w:val="none" w:sz="0" w:space="0" w:color="auto"/>
                        <w:bottom w:val="none" w:sz="0" w:space="0" w:color="auto"/>
                        <w:right w:val="none" w:sz="0" w:space="0" w:color="auto"/>
                      </w:divBdr>
                    </w:div>
                    <w:div w:id="1608658841">
                      <w:marLeft w:val="0"/>
                      <w:marRight w:val="0"/>
                      <w:marTop w:val="0"/>
                      <w:marBottom w:val="0"/>
                      <w:divBdr>
                        <w:top w:val="none" w:sz="0" w:space="0" w:color="auto"/>
                        <w:left w:val="none" w:sz="0" w:space="0" w:color="auto"/>
                        <w:bottom w:val="none" w:sz="0" w:space="0" w:color="auto"/>
                        <w:right w:val="none" w:sz="0" w:space="0" w:color="auto"/>
                      </w:divBdr>
                    </w:div>
                    <w:div w:id="130683558">
                      <w:marLeft w:val="0"/>
                      <w:marRight w:val="0"/>
                      <w:marTop w:val="0"/>
                      <w:marBottom w:val="0"/>
                      <w:divBdr>
                        <w:top w:val="none" w:sz="0" w:space="0" w:color="auto"/>
                        <w:left w:val="none" w:sz="0" w:space="0" w:color="auto"/>
                        <w:bottom w:val="none" w:sz="0" w:space="0" w:color="auto"/>
                        <w:right w:val="none" w:sz="0" w:space="0" w:color="auto"/>
                      </w:divBdr>
                    </w:div>
                    <w:div w:id="28604065">
                      <w:marLeft w:val="0"/>
                      <w:marRight w:val="0"/>
                      <w:marTop w:val="0"/>
                      <w:marBottom w:val="0"/>
                      <w:divBdr>
                        <w:top w:val="none" w:sz="0" w:space="0" w:color="auto"/>
                        <w:left w:val="none" w:sz="0" w:space="0" w:color="auto"/>
                        <w:bottom w:val="none" w:sz="0" w:space="0" w:color="auto"/>
                        <w:right w:val="none" w:sz="0" w:space="0" w:color="auto"/>
                      </w:divBdr>
                    </w:div>
                    <w:div w:id="386689006">
                      <w:marLeft w:val="0"/>
                      <w:marRight w:val="0"/>
                      <w:marTop w:val="0"/>
                      <w:marBottom w:val="0"/>
                      <w:divBdr>
                        <w:top w:val="none" w:sz="0" w:space="0" w:color="auto"/>
                        <w:left w:val="none" w:sz="0" w:space="0" w:color="auto"/>
                        <w:bottom w:val="none" w:sz="0" w:space="0" w:color="auto"/>
                        <w:right w:val="none" w:sz="0" w:space="0" w:color="auto"/>
                      </w:divBdr>
                    </w:div>
                    <w:div w:id="1264145820">
                      <w:marLeft w:val="0"/>
                      <w:marRight w:val="0"/>
                      <w:marTop w:val="0"/>
                      <w:marBottom w:val="0"/>
                      <w:divBdr>
                        <w:top w:val="none" w:sz="0" w:space="0" w:color="auto"/>
                        <w:left w:val="none" w:sz="0" w:space="0" w:color="auto"/>
                        <w:bottom w:val="none" w:sz="0" w:space="0" w:color="auto"/>
                        <w:right w:val="none" w:sz="0" w:space="0" w:color="auto"/>
                      </w:divBdr>
                    </w:div>
                    <w:div w:id="1378773615">
                      <w:marLeft w:val="0"/>
                      <w:marRight w:val="0"/>
                      <w:marTop w:val="0"/>
                      <w:marBottom w:val="0"/>
                      <w:divBdr>
                        <w:top w:val="none" w:sz="0" w:space="0" w:color="auto"/>
                        <w:left w:val="none" w:sz="0" w:space="0" w:color="auto"/>
                        <w:bottom w:val="none" w:sz="0" w:space="0" w:color="auto"/>
                        <w:right w:val="none" w:sz="0" w:space="0" w:color="auto"/>
                      </w:divBdr>
                    </w:div>
                    <w:div w:id="1532497649">
                      <w:marLeft w:val="0"/>
                      <w:marRight w:val="0"/>
                      <w:marTop w:val="0"/>
                      <w:marBottom w:val="0"/>
                      <w:divBdr>
                        <w:top w:val="none" w:sz="0" w:space="0" w:color="auto"/>
                        <w:left w:val="none" w:sz="0" w:space="0" w:color="auto"/>
                        <w:bottom w:val="none" w:sz="0" w:space="0" w:color="auto"/>
                        <w:right w:val="none" w:sz="0" w:space="0" w:color="auto"/>
                      </w:divBdr>
                    </w:div>
                    <w:div w:id="1306081781">
                      <w:marLeft w:val="0"/>
                      <w:marRight w:val="0"/>
                      <w:marTop w:val="0"/>
                      <w:marBottom w:val="0"/>
                      <w:divBdr>
                        <w:top w:val="none" w:sz="0" w:space="0" w:color="auto"/>
                        <w:left w:val="none" w:sz="0" w:space="0" w:color="auto"/>
                        <w:bottom w:val="none" w:sz="0" w:space="0" w:color="auto"/>
                        <w:right w:val="none" w:sz="0" w:space="0" w:color="auto"/>
                      </w:divBdr>
                    </w:div>
                    <w:div w:id="32733431">
                      <w:marLeft w:val="0"/>
                      <w:marRight w:val="0"/>
                      <w:marTop w:val="0"/>
                      <w:marBottom w:val="0"/>
                      <w:divBdr>
                        <w:top w:val="none" w:sz="0" w:space="0" w:color="auto"/>
                        <w:left w:val="none" w:sz="0" w:space="0" w:color="auto"/>
                        <w:bottom w:val="none" w:sz="0" w:space="0" w:color="auto"/>
                        <w:right w:val="none" w:sz="0" w:space="0" w:color="auto"/>
                      </w:divBdr>
                    </w:div>
                    <w:div w:id="1462965391">
                      <w:marLeft w:val="0"/>
                      <w:marRight w:val="0"/>
                      <w:marTop w:val="0"/>
                      <w:marBottom w:val="0"/>
                      <w:divBdr>
                        <w:top w:val="none" w:sz="0" w:space="0" w:color="auto"/>
                        <w:left w:val="none" w:sz="0" w:space="0" w:color="auto"/>
                        <w:bottom w:val="none" w:sz="0" w:space="0" w:color="auto"/>
                        <w:right w:val="none" w:sz="0" w:space="0" w:color="auto"/>
                      </w:divBdr>
                    </w:div>
                    <w:div w:id="766925236">
                      <w:marLeft w:val="0"/>
                      <w:marRight w:val="0"/>
                      <w:marTop w:val="0"/>
                      <w:marBottom w:val="0"/>
                      <w:divBdr>
                        <w:top w:val="none" w:sz="0" w:space="0" w:color="auto"/>
                        <w:left w:val="none" w:sz="0" w:space="0" w:color="auto"/>
                        <w:bottom w:val="none" w:sz="0" w:space="0" w:color="auto"/>
                        <w:right w:val="none" w:sz="0" w:space="0" w:color="auto"/>
                      </w:divBdr>
                    </w:div>
                    <w:div w:id="1634795807">
                      <w:marLeft w:val="0"/>
                      <w:marRight w:val="0"/>
                      <w:marTop w:val="0"/>
                      <w:marBottom w:val="0"/>
                      <w:divBdr>
                        <w:top w:val="none" w:sz="0" w:space="0" w:color="auto"/>
                        <w:left w:val="none" w:sz="0" w:space="0" w:color="auto"/>
                        <w:bottom w:val="none" w:sz="0" w:space="0" w:color="auto"/>
                        <w:right w:val="none" w:sz="0" w:space="0" w:color="auto"/>
                      </w:divBdr>
                    </w:div>
                    <w:div w:id="469829831">
                      <w:marLeft w:val="0"/>
                      <w:marRight w:val="0"/>
                      <w:marTop w:val="0"/>
                      <w:marBottom w:val="0"/>
                      <w:divBdr>
                        <w:top w:val="none" w:sz="0" w:space="0" w:color="auto"/>
                        <w:left w:val="none" w:sz="0" w:space="0" w:color="auto"/>
                        <w:bottom w:val="none" w:sz="0" w:space="0" w:color="auto"/>
                        <w:right w:val="none" w:sz="0" w:space="0" w:color="auto"/>
                      </w:divBdr>
                    </w:div>
                    <w:div w:id="1087653324">
                      <w:marLeft w:val="0"/>
                      <w:marRight w:val="0"/>
                      <w:marTop w:val="0"/>
                      <w:marBottom w:val="0"/>
                      <w:divBdr>
                        <w:top w:val="none" w:sz="0" w:space="0" w:color="auto"/>
                        <w:left w:val="none" w:sz="0" w:space="0" w:color="auto"/>
                        <w:bottom w:val="none" w:sz="0" w:space="0" w:color="auto"/>
                        <w:right w:val="none" w:sz="0" w:space="0" w:color="auto"/>
                      </w:divBdr>
                    </w:div>
                    <w:div w:id="901411313">
                      <w:marLeft w:val="0"/>
                      <w:marRight w:val="0"/>
                      <w:marTop w:val="0"/>
                      <w:marBottom w:val="0"/>
                      <w:divBdr>
                        <w:top w:val="none" w:sz="0" w:space="0" w:color="auto"/>
                        <w:left w:val="none" w:sz="0" w:space="0" w:color="auto"/>
                        <w:bottom w:val="none" w:sz="0" w:space="0" w:color="auto"/>
                        <w:right w:val="none" w:sz="0" w:space="0" w:color="auto"/>
                      </w:divBdr>
                    </w:div>
                    <w:div w:id="1307858537">
                      <w:marLeft w:val="0"/>
                      <w:marRight w:val="0"/>
                      <w:marTop w:val="0"/>
                      <w:marBottom w:val="0"/>
                      <w:divBdr>
                        <w:top w:val="none" w:sz="0" w:space="0" w:color="auto"/>
                        <w:left w:val="none" w:sz="0" w:space="0" w:color="auto"/>
                        <w:bottom w:val="none" w:sz="0" w:space="0" w:color="auto"/>
                        <w:right w:val="none" w:sz="0" w:space="0" w:color="auto"/>
                      </w:divBdr>
                    </w:div>
                    <w:div w:id="724331312">
                      <w:marLeft w:val="0"/>
                      <w:marRight w:val="0"/>
                      <w:marTop w:val="0"/>
                      <w:marBottom w:val="0"/>
                      <w:divBdr>
                        <w:top w:val="none" w:sz="0" w:space="0" w:color="auto"/>
                        <w:left w:val="none" w:sz="0" w:space="0" w:color="auto"/>
                        <w:bottom w:val="none" w:sz="0" w:space="0" w:color="auto"/>
                        <w:right w:val="none" w:sz="0" w:space="0" w:color="auto"/>
                      </w:divBdr>
                    </w:div>
                    <w:div w:id="830368944">
                      <w:marLeft w:val="0"/>
                      <w:marRight w:val="0"/>
                      <w:marTop w:val="0"/>
                      <w:marBottom w:val="0"/>
                      <w:divBdr>
                        <w:top w:val="none" w:sz="0" w:space="0" w:color="auto"/>
                        <w:left w:val="none" w:sz="0" w:space="0" w:color="auto"/>
                        <w:bottom w:val="none" w:sz="0" w:space="0" w:color="auto"/>
                        <w:right w:val="none" w:sz="0" w:space="0" w:color="auto"/>
                      </w:divBdr>
                    </w:div>
                    <w:div w:id="964044038">
                      <w:marLeft w:val="0"/>
                      <w:marRight w:val="0"/>
                      <w:marTop w:val="0"/>
                      <w:marBottom w:val="0"/>
                      <w:divBdr>
                        <w:top w:val="none" w:sz="0" w:space="0" w:color="auto"/>
                        <w:left w:val="none" w:sz="0" w:space="0" w:color="auto"/>
                        <w:bottom w:val="none" w:sz="0" w:space="0" w:color="auto"/>
                        <w:right w:val="none" w:sz="0" w:space="0" w:color="auto"/>
                      </w:divBdr>
                    </w:div>
                    <w:div w:id="1896501553">
                      <w:marLeft w:val="0"/>
                      <w:marRight w:val="0"/>
                      <w:marTop w:val="0"/>
                      <w:marBottom w:val="0"/>
                      <w:divBdr>
                        <w:top w:val="none" w:sz="0" w:space="0" w:color="auto"/>
                        <w:left w:val="none" w:sz="0" w:space="0" w:color="auto"/>
                        <w:bottom w:val="none" w:sz="0" w:space="0" w:color="auto"/>
                        <w:right w:val="none" w:sz="0" w:space="0" w:color="auto"/>
                      </w:divBdr>
                    </w:div>
                    <w:div w:id="1800487119">
                      <w:marLeft w:val="0"/>
                      <w:marRight w:val="0"/>
                      <w:marTop w:val="0"/>
                      <w:marBottom w:val="0"/>
                      <w:divBdr>
                        <w:top w:val="none" w:sz="0" w:space="0" w:color="auto"/>
                        <w:left w:val="none" w:sz="0" w:space="0" w:color="auto"/>
                        <w:bottom w:val="none" w:sz="0" w:space="0" w:color="auto"/>
                        <w:right w:val="none" w:sz="0" w:space="0" w:color="auto"/>
                      </w:divBdr>
                    </w:div>
                    <w:div w:id="1599947658">
                      <w:marLeft w:val="0"/>
                      <w:marRight w:val="0"/>
                      <w:marTop w:val="0"/>
                      <w:marBottom w:val="0"/>
                      <w:divBdr>
                        <w:top w:val="none" w:sz="0" w:space="0" w:color="auto"/>
                        <w:left w:val="none" w:sz="0" w:space="0" w:color="auto"/>
                        <w:bottom w:val="none" w:sz="0" w:space="0" w:color="auto"/>
                        <w:right w:val="none" w:sz="0" w:space="0" w:color="auto"/>
                      </w:divBdr>
                    </w:div>
                    <w:div w:id="860167032">
                      <w:marLeft w:val="0"/>
                      <w:marRight w:val="0"/>
                      <w:marTop w:val="0"/>
                      <w:marBottom w:val="0"/>
                      <w:divBdr>
                        <w:top w:val="none" w:sz="0" w:space="0" w:color="auto"/>
                        <w:left w:val="none" w:sz="0" w:space="0" w:color="auto"/>
                        <w:bottom w:val="none" w:sz="0" w:space="0" w:color="auto"/>
                        <w:right w:val="none" w:sz="0" w:space="0" w:color="auto"/>
                      </w:divBdr>
                    </w:div>
                    <w:div w:id="1772385882">
                      <w:marLeft w:val="0"/>
                      <w:marRight w:val="0"/>
                      <w:marTop w:val="0"/>
                      <w:marBottom w:val="0"/>
                      <w:divBdr>
                        <w:top w:val="none" w:sz="0" w:space="0" w:color="auto"/>
                        <w:left w:val="none" w:sz="0" w:space="0" w:color="auto"/>
                        <w:bottom w:val="none" w:sz="0" w:space="0" w:color="auto"/>
                        <w:right w:val="none" w:sz="0" w:space="0" w:color="auto"/>
                      </w:divBdr>
                    </w:div>
                    <w:div w:id="58016792">
                      <w:marLeft w:val="0"/>
                      <w:marRight w:val="0"/>
                      <w:marTop w:val="0"/>
                      <w:marBottom w:val="0"/>
                      <w:divBdr>
                        <w:top w:val="none" w:sz="0" w:space="0" w:color="auto"/>
                        <w:left w:val="none" w:sz="0" w:space="0" w:color="auto"/>
                        <w:bottom w:val="none" w:sz="0" w:space="0" w:color="auto"/>
                        <w:right w:val="none" w:sz="0" w:space="0" w:color="auto"/>
                      </w:divBdr>
                    </w:div>
                    <w:div w:id="1541672719">
                      <w:marLeft w:val="0"/>
                      <w:marRight w:val="0"/>
                      <w:marTop w:val="0"/>
                      <w:marBottom w:val="0"/>
                      <w:divBdr>
                        <w:top w:val="none" w:sz="0" w:space="0" w:color="auto"/>
                        <w:left w:val="none" w:sz="0" w:space="0" w:color="auto"/>
                        <w:bottom w:val="none" w:sz="0" w:space="0" w:color="auto"/>
                        <w:right w:val="none" w:sz="0" w:space="0" w:color="auto"/>
                      </w:divBdr>
                    </w:div>
                    <w:div w:id="1056976786">
                      <w:marLeft w:val="0"/>
                      <w:marRight w:val="0"/>
                      <w:marTop w:val="0"/>
                      <w:marBottom w:val="0"/>
                      <w:divBdr>
                        <w:top w:val="none" w:sz="0" w:space="0" w:color="auto"/>
                        <w:left w:val="none" w:sz="0" w:space="0" w:color="auto"/>
                        <w:bottom w:val="none" w:sz="0" w:space="0" w:color="auto"/>
                        <w:right w:val="none" w:sz="0" w:space="0" w:color="auto"/>
                      </w:divBdr>
                    </w:div>
                    <w:div w:id="191699269">
                      <w:marLeft w:val="0"/>
                      <w:marRight w:val="0"/>
                      <w:marTop w:val="0"/>
                      <w:marBottom w:val="0"/>
                      <w:divBdr>
                        <w:top w:val="none" w:sz="0" w:space="0" w:color="auto"/>
                        <w:left w:val="none" w:sz="0" w:space="0" w:color="auto"/>
                        <w:bottom w:val="none" w:sz="0" w:space="0" w:color="auto"/>
                        <w:right w:val="none" w:sz="0" w:space="0" w:color="auto"/>
                      </w:divBdr>
                    </w:div>
                    <w:div w:id="183056748">
                      <w:marLeft w:val="0"/>
                      <w:marRight w:val="0"/>
                      <w:marTop w:val="0"/>
                      <w:marBottom w:val="0"/>
                      <w:divBdr>
                        <w:top w:val="none" w:sz="0" w:space="0" w:color="auto"/>
                        <w:left w:val="none" w:sz="0" w:space="0" w:color="auto"/>
                        <w:bottom w:val="none" w:sz="0" w:space="0" w:color="auto"/>
                        <w:right w:val="none" w:sz="0" w:space="0" w:color="auto"/>
                      </w:divBdr>
                    </w:div>
                    <w:div w:id="2134709250">
                      <w:marLeft w:val="0"/>
                      <w:marRight w:val="0"/>
                      <w:marTop w:val="0"/>
                      <w:marBottom w:val="0"/>
                      <w:divBdr>
                        <w:top w:val="none" w:sz="0" w:space="0" w:color="auto"/>
                        <w:left w:val="none" w:sz="0" w:space="0" w:color="auto"/>
                        <w:bottom w:val="none" w:sz="0" w:space="0" w:color="auto"/>
                        <w:right w:val="none" w:sz="0" w:space="0" w:color="auto"/>
                      </w:divBdr>
                    </w:div>
                    <w:div w:id="708336653">
                      <w:marLeft w:val="0"/>
                      <w:marRight w:val="0"/>
                      <w:marTop w:val="0"/>
                      <w:marBottom w:val="0"/>
                      <w:divBdr>
                        <w:top w:val="none" w:sz="0" w:space="0" w:color="auto"/>
                        <w:left w:val="none" w:sz="0" w:space="0" w:color="auto"/>
                        <w:bottom w:val="none" w:sz="0" w:space="0" w:color="auto"/>
                        <w:right w:val="none" w:sz="0" w:space="0" w:color="auto"/>
                      </w:divBdr>
                    </w:div>
                    <w:div w:id="2724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78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pds25.egloos.com/pds/201212/13/58/a0004058_50c9de82675dc.png"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hyperlink" Target="https://www.linux.co.kr/home/lecture/?leccode=10588" TargetMode="External"/><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7.png"/><Relationship Id="rId58" Type="http://schemas.openxmlformats.org/officeDocument/2006/relationships/hyperlink" Target="https://blog.lael.be/post/858"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hyperlink" Target="http://colorscripter.com/info" TargetMode="External"/><Relationship Id="rId19" Type="http://schemas.openxmlformats.org/officeDocument/2006/relationships/hyperlink" Target="ftp://ftp.daum.net"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hyperlink" Target="https://fossies.org/linux/www/apache_httpd_modules/mod-cband-0.9.7.5.tgz/" TargetMode="External"/><Relationship Id="rId69" Type="http://schemas.openxmlformats.org/officeDocument/2006/relationships/hyperlink" Target="http://www.zarafa.com/wiki/index.php/Apache_tuning" TargetMode="External"/><Relationship Id="rId77" Type="http://schemas.openxmlformats.org/officeDocument/2006/relationships/image" Target="media/image56.png"/><Relationship Id="rId100" Type="http://schemas.openxmlformats.org/officeDocument/2006/relationships/hyperlink" Target="https://help.ubuntu.com/community/ApacheMySQLPHP" TargetMode="External"/><Relationship Id="rId105" Type="http://schemas.openxmlformats.org/officeDocument/2006/relationships/image" Target="media/image77.png"/><Relationship Id="rId113" Type="http://schemas.openxmlformats.org/officeDocument/2006/relationships/hyperlink" Target="https://www.manualfactory.net/10144" TargetMode="External"/><Relationship Id="rId118"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hyperlink" Target="https://www.phpmyadmin.net/"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hyperlink" Target="https://www.digitalocean.com/community/tutorials/how-to-use-apache-as-a-reverse-proxy-with-mod_proxy-on-ubuntu-16-04" TargetMode="External"/><Relationship Id="rId121" Type="http://schemas.openxmlformats.org/officeDocument/2006/relationships/hyperlink" Target="http://seoz.egloos.com/391089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www.ssllabs.com/ssltest/analyze.html?d=blog.lael.be" TargetMode="External"/><Relationship Id="rId59" Type="http://schemas.openxmlformats.org/officeDocument/2006/relationships/image" Target="media/image42.png"/><Relationship Id="rId67" Type="http://schemas.openxmlformats.org/officeDocument/2006/relationships/image" Target="media/image48.png"/><Relationship Id="rId103" Type="http://schemas.openxmlformats.org/officeDocument/2006/relationships/image" Target="media/image75.png"/><Relationship Id="rId108" Type="http://schemas.openxmlformats.org/officeDocument/2006/relationships/hyperlink" Target="https://docs.bitnami.com/virtual-machine/faq" TargetMode="External"/><Relationship Id="rId116" Type="http://schemas.openxmlformats.org/officeDocument/2006/relationships/image" Target="media/image82.png"/><Relationship Id="rId20" Type="http://schemas.openxmlformats.org/officeDocument/2006/relationships/hyperlink" Target="https://blog.lael.be/post/73" TargetMode="External"/><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3.png"/><Relationship Id="rId111" Type="http://schemas.openxmlformats.org/officeDocument/2006/relationships/hyperlink" Target="https://docs.bitnami.com/images/img/infrastructure/common/create-ssh-tunnel-log-409dee64.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blog.lael.be/post/917" TargetMode="External"/><Relationship Id="rId49" Type="http://schemas.openxmlformats.org/officeDocument/2006/relationships/hyperlink" Target="https://www.phpmyadmin.net/" TargetMode="External"/><Relationship Id="rId57" Type="http://schemas.openxmlformats.org/officeDocument/2006/relationships/image" Target="media/image41.png"/><Relationship Id="rId106" Type="http://schemas.openxmlformats.org/officeDocument/2006/relationships/image" Target="media/image78.png"/><Relationship Id="rId114" Type="http://schemas.openxmlformats.org/officeDocument/2006/relationships/hyperlink" Target="http://seoz.egloos.com/3910833" TargetMode="External"/><Relationship Id="rId119" Type="http://schemas.openxmlformats.org/officeDocument/2006/relationships/hyperlink" Target="http://seoz.egloos.com/3910892"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blog.lael.be/demo-generator/apache/my-example-site.com.php" TargetMode="Externa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blog.lael.be/wp-content/uploads/2014/10/mod-cband-0.9.7.5.zip"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gif"/><Relationship Id="rId86" Type="http://schemas.openxmlformats.org/officeDocument/2006/relationships/image" Target="media/image65.png"/><Relationship Id="rId94" Type="http://schemas.openxmlformats.org/officeDocument/2006/relationships/hyperlink" Target="http://lng1982.tistory.com/288" TargetMode="External"/><Relationship Id="rId99" Type="http://schemas.openxmlformats.org/officeDocument/2006/relationships/hyperlink" Target="http://manpages.ubuntu.com/manpages/trusty/man8/a2enmod.8.html" TargetMode="External"/><Relationship Id="rId101" Type="http://schemas.openxmlformats.org/officeDocument/2006/relationships/hyperlink" Target="http://www.overfloweb.com/32"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hyperlink" Target="https://docs.bitnami.com/images/img/infrastructure/common/create-ssh-tunnel-8888-1822d77b.png" TargetMode="External"/><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hyperlink" Target="https://www.digitalocean.com/community/tutorials/how-to-install-the-apache-web-server-on-ubuntu-16-04" TargetMode="External"/><Relationship Id="rId104" Type="http://schemas.openxmlformats.org/officeDocument/2006/relationships/image" Target="media/image76.png"/><Relationship Id="rId120" Type="http://schemas.openxmlformats.org/officeDocument/2006/relationships/hyperlink" Target="http://seoz.egloos.com/3910892"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apps.google.com/intx/ko/pricing.html"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s://www.sslshopper.com/ssl-checker.html" TargetMode="External"/><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0.png"/><Relationship Id="rId115" Type="http://schemas.openxmlformats.org/officeDocument/2006/relationships/hyperlink" Target="http://pds27.egloos.com/pds/201212/13/58/a0004058_50c9de6f9e71d.p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5E9D92A-67C7-46F6-BC1D-9722DE6FA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88</Pages>
  <Words>7953</Words>
  <Characters>45335</Characters>
  <Application>Microsoft Office Word</Application>
  <DocSecurity>0</DocSecurity>
  <Lines>377</Lines>
  <Paragraphs>106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53182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soominlee</dc:creator>
  <cp:lastModifiedBy>Lee Cheol</cp:lastModifiedBy>
  <cp:revision>4</cp:revision>
  <dcterms:created xsi:type="dcterms:W3CDTF">2018-02-28T01:32:00Z</dcterms:created>
  <dcterms:modified xsi:type="dcterms:W3CDTF">2018-02-28T04:13:00Z</dcterms:modified>
</cp:coreProperties>
</file>